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B26450" w14:textId="7A45D9DB" w:rsidR="006D1402" w:rsidRDefault="006D1402" w:rsidP="006D1402">
      <w:pPr>
        <w:pStyle w:val="ReportTitle"/>
        <w:rPr>
          <w:rFonts w:ascii="Arial" w:eastAsia="Arial" w:hAnsi="Arial" w:cs="Arial"/>
        </w:rPr>
      </w:pPr>
      <w:bookmarkStart w:id="0" w:name="_Toc394658755"/>
      <w:bookmarkStart w:id="1" w:name="_Toc417562072"/>
      <w:bookmarkStart w:id="2" w:name="_Toc394658752"/>
      <w:bookmarkStart w:id="3" w:name="_Toc398203347"/>
      <w:r>
        <w:rPr>
          <w:noProof/>
        </w:rPr>
        <w:drawing>
          <wp:anchor distT="0" distB="0" distL="114300" distR="114300" simplePos="0" relativeHeight="251663360" behindDoc="0" locked="0" layoutInCell="1" allowOverlap="1" wp14:anchorId="1DF529AC" wp14:editId="6BD52686">
            <wp:simplePos x="0" y="0"/>
            <wp:positionH relativeFrom="page">
              <wp:posOffset>7620</wp:posOffset>
            </wp:positionH>
            <wp:positionV relativeFrom="paragraph">
              <wp:posOffset>0</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2F15973A">
        <w:rPr>
          <w:rFonts w:ascii="Arial" w:eastAsia="Arial" w:hAnsi="Arial" w:cs="Arial"/>
        </w:rPr>
        <w:t>Pico</w:t>
      </w:r>
      <w:r w:rsidRPr="5F2AF817">
        <w:rPr>
          <w:rFonts w:ascii="Arial" w:eastAsia="Arial" w:hAnsi="Arial" w:cs="Arial"/>
        </w:rPr>
        <w:t xml:space="preserve"> Boulevard</w:t>
      </w:r>
      <w:bookmarkEnd w:id="0"/>
      <w:r w:rsidRPr="5F2AF817">
        <w:rPr>
          <w:rFonts w:ascii="Arial" w:eastAsia="Arial" w:hAnsi="Arial" w:cs="Arial"/>
        </w:rPr>
        <w:t xml:space="preserve"> </w:t>
      </w:r>
      <w:r w:rsidRPr="2F15973A">
        <w:rPr>
          <w:rFonts w:ascii="Arial" w:eastAsia="Arial" w:hAnsi="Arial" w:cs="Arial"/>
        </w:rPr>
        <w:t>Safety and Connectivity Project</w:t>
      </w:r>
    </w:p>
    <w:p w14:paraId="54BF1E50" w14:textId="050E6741" w:rsidR="006D1402" w:rsidRPr="00CB254C" w:rsidRDefault="006D1402" w:rsidP="006D1402">
      <w:pPr>
        <w:pStyle w:val="ReportSubtitle"/>
        <w:rPr>
          <w:rFonts w:ascii="Arial" w:eastAsia="Arial" w:hAnsi="Arial" w:cs="Arial"/>
        </w:rPr>
      </w:pPr>
      <w:r w:rsidRPr="5F2AF817">
        <w:rPr>
          <w:rFonts w:ascii="Arial" w:eastAsia="Arial" w:hAnsi="Arial" w:cs="Arial"/>
        </w:rPr>
        <w:t xml:space="preserve">Social Climate Analysis </w:t>
      </w:r>
    </w:p>
    <w:p w14:paraId="42FAC751" w14:textId="35594487" w:rsidR="006D1402" w:rsidRDefault="006D1402" w:rsidP="006D1402">
      <w:pPr>
        <w:pStyle w:val="Authors"/>
        <w:rPr>
          <w:rFonts w:ascii="Arial" w:eastAsia="Arial" w:hAnsi="Arial" w:cs="Arial"/>
          <w:noProof/>
        </w:rPr>
      </w:pPr>
      <w:r w:rsidRPr="5F2AF817">
        <w:rPr>
          <w:rFonts w:ascii="Arial" w:eastAsia="Arial" w:hAnsi="Arial" w:cs="Arial"/>
          <w:noProof/>
        </w:rPr>
        <w:t>Christina Stacy</w:t>
      </w:r>
      <w:r>
        <w:tab/>
      </w:r>
      <w:r w:rsidRPr="5F2AF817">
        <w:rPr>
          <w:rFonts w:ascii="Arial" w:eastAsia="Arial" w:hAnsi="Arial" w:cs="Arial"/>
          <w:noProof/>
        </w:rPr>
        <w:t>Gabe Samuels</w:t>
      </w:r>
      <w:r>
        <w:tab/>
      </w:r>
      <w:r w:rsidRPr="5F2AF817">
        <w:rPr>
          <w:rFonts w:ascii="Arial" w:eastAsia="Arial" w:hAnsi="Arial" w:cs="Arial"/>
          <w:noProof/>
        </w:rPr>
        <w:t>Teddy Maginn</w:t>
      </w:r>
      <w:r>
        <w:tab/>
      </w:r>
    </w:p>
    <w:p w14:paraId="29BD499D" w14:textId="77777777" w:rsidR="006D1402" w:rsidRDefault="006D1402" w:rsidP="006D1402">
      <w:pPr>
        <w:pStyle w:val="AuthorsAffiliation"/>
        <w:rPr>
          <w:rFonts w:ascii="Arial" w:eastAsia="Arial" w:hAnsi="Arial" w:cs="Arial"/>
        </w:rPr>
      </w:pPr>
      <w:r w:rsidRPr="5F2AF817">
        <w:rPr>
          <w:rFonts w:ascii="Arial" w:eastAsia="Arial" w:hAnsi="Arial" w:cs="Arial"/>
        </w:rPr>
        <w:t xml:space="preserve">Urban Institute </w:t>
      </w:r>
      <w:r>
        <w:tab/>
      </w:r>
      <w:r w:rsidRPr="5F2AF817">
        <w:rPr>
          <w:rFonts w:ascii="Arial" w:eastAsia="Arial" w:hAnsi="Arial" w:cs="Arial"/>
        </w:rPr>
        <w:t>Urban Institute</w:t>
      </w:r>
      <w:r>
        <w:tab/>
      </w:r>
      <w:r w:rsidRPr="5F2AF817">
        <w:rPr>
          <w:rFonts w:ascii="Arial" w:eastAsia="Arial" w:hAnsi="Arial" w:cs="Arial"/>
        </w:rPr>
        <w:t>Urban Institute</w:t>
      </w:r>
    </w:p>
    <w:p w14:paraId="5DBDE80C" w14:textId="77777777" w:rsidR="006D1402" w:rsidRDefault="006D1402" w:rsidP="006D1402">
      <w:pPr>
        <w:pStyle w:val="AuthorsAffiliation"/>
        <w:rPr>
          <w:rFonts w:ascii="Arial" w:eastAsia="Arial" w:hAnsi="Arial" w:cs="Arial"/>
        </w:rPr>
      </w:pPr>
    </w:p>
    <w:p w14:paraId="597BF04C" w14:textId="78A4A9A0" w:rsidR="006D1402" w:rsidRDefault="006D1402" w:rsidP="006D1402">
      <w:pPr>
        <w:pStyle w:val="Authors"/>
        <w:rPr>
          <w:rFonts w:ascii="Arial" w:eastAsia="Arial" w:hAnsi="Arial" w:cs="Arial"/>
          <w:noProof/>
        </w:rPr>
      </w:pPr>
      <w:commentRangeStart w:id="4"/>
      <w:r w:rsidRPr="5F2AF817">
        <w:rPr>
          <w:rFonts w:ascii="Arial" w:eastAsia="Arial" w:hAnsi="Arial" w:cs="Arial"/>
          <w:noProof/>
        </w:rPr>
        <w:t>Name</w:t>
      </w:r>
      <w:commentRangeEnd w:id="4"/>
      <w:r>
        <w:rPr>
          <w:rStyle w:val="CommentReference"/>
        </w:rPr>
        <w:commentReference w:id="4"/>
      </w:r>
      <w:r w:rsidRPr="5F2AF817">
        <w:rPr>
          <w:rFonts w:ascii="Arial" w:eastAsia="Arial" w:hAnsi="Arial" w:cs="Arial"/>
          <w:noProof/>
        </w:rPr>
        <w:t xml:space="preserve"> </w:t>
      </w:r>
      <w:r>
        <w:tab/>
      </w:r>
      <w:r w:rsidRPr="5F2AF817">
        <w:rPr>
          <w:rFonts w:ascii="Arial" w:eastAsia="Arial" w:hAnsi="Arial" w:cs="Arial"/>
          <w:noProof/>
        </w:rPr>
        <w:t>Name</w:t>
      </w:r>
      <w:r>
        <w:tab/>
      </w:r>
      <w:r w:rsidRPr="5F2AF817">
        <w:rPr>
          <w:rFonts w:ascii="Arial" w:eastAsia="Arial" w:hAnsi="Arial" w:cs="Arial"/>
          <w:noProof/>
        </w:rPr>
        <w:t>Name</w:t>
      </w:r>
      <w:r>
        <w:tab/>
      </w:r>
    </w:p>
    <w:p w14:paraId="02BE6895" w14:textId="3B6EDE99" w:rsidR="006D1402" w:rsidRDefault="006D1402" w:rsidP="006D1402">
      <w:pPr>
        <w:pStyle w:val="AuthorsAffiliation"/>
        <w:rPr>
          <w:rFonts w:ascii="Arial" w:eastAsia="Arial" w:hAnsi="Arial" w:cs="Arial"/>
        </w:rPr>
      </w:pPr>
      <w:r w:rsidRPr="5F2AF817">
        <w:rPr>
          <w:rFonts w:ascii="Arial" w:eastAsia="Arial" w:hAnsi="Arial" w:cs="Arial"/>
        </w:rPr>
        <w:t xml:space="preserve">Organization </w:t>
      </w:r>
      <w:r>
        <w:tab/>
      </w:r>
      <w:proofErr w:type="spellStart"/>
      <w:r w:rsidRPr="5F2AF817">
        <w:rPr>
          <w:rFonts w:ascii="Arial" w:eastAsia="Arial" w:hAnsi="Arial" w:cs="Arial"/>
        </w:rPr>
        <w:t>Organization</w:t>
      </w:r>
      <w:proofErr w:type="spellEnd"/>
      <w:r>
        <w:tab/>
      </w:r>
      <w:proofErr w:type="spellStart"/>
      <w:r w:rsidRPr="5F2AF817">
        <w:rPr>
          <w:rFonts w:ascii="Arial" w:eastAsia="Arial" w:hAnsi="Arial" w:cs="Arial"/>
        </w:rPr>
        <w:t>Organization</w:t>
      </w:r>
      <w:proofErr w:type="spellEnd"/>
      <w:r>
        <w:tab/>
      </w:r>
      <w:r>
        <w:tab/>
      </w:r>
    </w:p>
    <w:p w14:paraId="5DBECEDB" w14:textId="7D4A6B27" w:rsidR="006D1402" w:rsidRDefault="006D1402" w:rsidP="006D1402">
      <w:pPr>
        <w:pStyle w:val="Authors"/>
        <w:rPr>
          <w:rFonts w:ascii="Arial" w:eastAsia="Arial" w:hAnsi="Arial" w:cs="Arial"/>
        </w:rPr>
      </w:pPr>
      <w:r w:rsidRPr="30DA71B4">
        <w:rPr>
          <w:rFonts w:ascii="Arial" w:eastAsia="Arial" w:hAnsi="Arial" w:cs="Arial"/>
        </w:rPr>
        <w:t xml:space="preserve">Prior Contributors: Helen Campbell, Kyle Hickey, Louie Leiva, Genevieve Arce, Andrew </w:t>
      </w:r>
      <w:proofErr w:type="spellStart"/>
      <w:r w:rsidRPr="30DA71B4">
        <w:rPr>
          <w:rFonts w:ascii="Arial" w:eastAsia="Arial" w:hAnsi="Arial" w:cs="Arial"/>
        </w:rPr>
        <w:t>Westall</w:t>
      </w:r>
      <w:proofErr w:type="spellEnd"/>
      <w:r w:rsidRPr="30DA71B4">
        <w:rPr>
          <w:rFonts w:ascii="Arial" w:eastAsia="Arial" w:hAnsi="Arial" w:cs="Arial"/>
        </w:rPr>
        <w:t xml:space="preserve">, Danielle Mero, Hakeem Parke-Davis, </w:t>
      </w:r>
      <w:proofErr w:type="spellStart"/>
      <w:r w:rsidRPr="30DA71B4">
        <w:rPr>
          <w:rFonts w:ascii="Arial" w:eastAsia="Arial" w:hAnsi="Arial" w:cs="Arial"/>
        </w:rPr>
        <w:t>Jungmin</w:t>
      </w:r>
      <w:proofErr w:type="spellEnd"/>
      <w:r w:rsidRPr="30DA71B4">
        <w:rPr>
          <w:rFonts w:ascii="Arial" w:eastAsia="Arial" w:hAnsi="Arial" w:cs="Arial"/>
        </w:rPr>
        <w:t xml:space="preserve"> Lee</w:t>
      </w:r>
    </w:p>
    <w:p w14:paraId="7C128046" w14:textId="7275FC3A" w:rsidR="006D1402" w:rsidRDefault="006D1402" w:rsidP="006D1402">
      <w:pPr>
        <w:pStyle w:val="Date"/>
        <w:rPr>
          <w:rFonts w:ascii="Arial" w:eastAsia="Arial" w:hAnsi="Arial" w:cs="Arial"/>
        </w:rPr>
      </w:pPr>
      <w:r w:rsidRPr="5F2AF817">
        <w:rPr>
          <w:rFonts w:ascii="Arial" w:eastAsia="Arial" w:hAnsi="Arial" w:cs="Arial"/>
        </w:rPr>
        <w:t>April 2025</w:t>
      </w:r>
    </w:p>
    <w:p w14:paraId="6CCFF0AB" w14:textId="0C33E14B" w:rsidR="006D1402" w:rsidRDefault="006D1402" w:rsidP="006D1402">
      <w:pPr>
        <w:pStyle w:val="BodyText"/>
        <w:rPr>
          <w:noProof/>
        </w:rPr>
      </w:pPr>
    </w:p>
    <w:p w14:paraId="2B6805AC" w14:textId="0DD9DED2" w:rsidR="003315E8" w:rsidRPr="00736202" w:rsidRDefault="00F2549E" w:rsidP="7869BD2B">
      <w:pPr>
        <w:pStyle w:val="AboutSubtitle"/>
        <w:rPr>
          <w:rFonts w:ascii="Arial" w:eastAsia="Arial" w:hAnsi="Arial" w:cs="Arial"/>
        </w:rPr>
        <w:sectPr w:rsidR="003315E8" w:rsidRPr="00736202" w:rsidSect="00F2549E">
          <w:headerReference w:type="even" r:id="rId13"/>
          <w:headerReference w:type="default" r:id="rId14"/>
          <w:footerReference w:type="even" r:id="rId15"/>
          <w:footerReference w:type="default" r:id="rId16"/>
          <w:endnotePr>
            <w:numFmt w:val="decimal"/>
          </w:endnotePr>
          <w:pgSz w:w="12240" w:h="15840"/>
          <w:pgMar w:top="1627" w:right="720" w:bottom="1728" w:left="1627" w:header="720" w:footer="907" w:gutter="0"/>
          <w:cols w:space="720"/>
          <w:docGrid w:linePitch="360"/>
        </w:sectPr>
      </w:pPr>
      <w:bookmarkStart w:id="5" w:name="_Hlk195534039"/>
      <w:bookmarkEnd w:id="5"/>
      <w:r w:rsidRPr="00736202">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4879475" w14:textId="7870098B" w:rsidR="00972BA3" w:rsidRDefault="00972BA3" w:rsidP="00560776">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7DE9" id="Rectangle 28" o:spid="_x0000_s1026" alt="Title: Taxonomy bar - Description: Background image"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o:allowincell="f" o:allowoverlap="f" fillcolor="#d8d8d8 [2732]" stroked="f">
                <v:textbox inset=",0,,0">
                  <w:txbxContent>
                    <w:p w14:paraId="34879475" w14:textId="7870098B" w:rsidR="00972BA3" w:rsidRDefault="00972BA3" w:rsidP="00560776">
                      <w:pPr>
                        <w:pStyle w:val="TaxonomyText"/>
                      </w:pPr>
                    </w:p>
                  </w:txbxContent>
                </v:textbox>
                <w10:wrap type="through" anchorx="page" anchory="page"/>
              </v:rect>
            </w:pict>
          </mc:Fallback>
        </mc:AlternateContent>
      </w:r>
    </w:p>
    <w:p w14:paraId="6A242079" w14:textId="77777777" w:rsidR="009F2822" w:rsidRDefault="5F2AF817" w:rsidP="5F2AF817">
      <w:pPr>
        <w:pStyle w:val="ChapterTitlenoTOC"/>
        <w:rPr>
          <w:noProof/>
        </w:rPr>
      </w:pPr>
      <w:bookmarkStart w:id="6" w:name="_Toc394658757"/>
      <w:bookmarkStart w:id="7" w:name="_Toc268770535"/>
      <w:bookmarkStart w:id="8" w:name="_Toc268771889"/>
      <w:bookmarkStart w:id="9" w:name="_Toc398203348"/>
      <w:bookmarkStart w:id="10" w:name="_Toc441761801"/>
      <w:bookmarkStart w:id="11" w:name="_Toc441762478"/>
      <w:bookmarkStart w:id="12" w:name="_Toc441762530"/>
      <w:bookmarkEnd w:id="1"/>
      <w:bookmarkEnd w:id="2"/>
      <w:bookmarkEnd w:id="3"/>
      <w:r w:rsidRPr="5F2AF817">
        <w:rPr>
          <w:rFonts w:ascii="Arial" w:eastAsia="Arial" w:hAnsi="Arial" w:cs="Arial"/>
          <w:color w:val="004068" w:themeColor="accent3" w:themeShade="BF"/>
        </w:rPr>
        <w:lastRenderedPageBreak/>
        <w:t>Contents</w:t>
      </w:r>
      <w:bookmarkEnd w:id="6"/>
      <w:bookmarkEnd w:id="7"/>
      <w:bookmarkEnd w:id="8"/>
      <w:bookmarkEnd w:id="9"/>
      <w:bookmarkEnd w:id="10"/>
      <w:bookmarkEnd w:id="11"/>
      <w:bookmarkEnd w:id="12"/>
      <w:r w:rsidR="00D66B77" w:rsidRPr="5F2AF817">
        <w:fldChar w:fldCharType="begin"/>
      </w:r>
      <w:r w:rsidR="76AB26C1">
        <w:instrText xml:space="preserve"> TOC \o "2-3" \t "Heading 1,1,Disclosure Heading,1" </w:instrText>
      </w:r>
      <w:r w:rsidR="00D66B77" w:rsidRPr="5F2AF817">
        <w:fldChar w:fldCharType="separate"/>
      </w:r>
    </w:p>
    <w:p w14:paraId="06FEAE4F" w14:textId="34E8719F"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Introduction</w:t>
      </w:r>
      <w:r>
        <w:rPr>
          <w:noProof/>
        </w:rPr>
        <w:tab/>
      </w:r>
      <w:r>
        <w:rPr>
          <w:noProof/>
        </w:rPr>
        <w:fldChar w:fldCharType="begin"/>
      </w:r>
      <w:r>
        <w:rPr>
          <w:noProof/>
        </w:rPr>
        <w:instrText xml:space="preserve"> PAGEREF _Toc198799451 \h </w:instrText>
      </w:r>
      <w:r>
        <w:rPr>
          <w:noProof/>
        </w:rPr>
      </w:r>
      <w:r>
        <w:rPr>
          <w:noProof/>
        </w:rPr>
        <w:fldChar w:fldCharType="separate"/>
      </w:r>
      <w:r>
        <w:rPr>
          <w:noProof/>
        </w:rPr>
        <w:t>4</w:t>
      </w:r>
      <w:r>
        <w:rPr>
          <w:noProof/>
        </w:rPr>
        <w:fldChar w:fldCharType="end"/>
      </w:r>
    </w:p>
    <w:p w14:paraId="7371B2D6" w14:textId="3AEEBE55"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rPr>
        <w:t>Project Overview</w:t>
      </w:r>
      <w:r>
        <w:rPr>
          <w:noProof/>
        </w:rPr>
        <w:tab/>
      </w:r>
      <w:r>
        <w:rPr>
          <w:noProof/>
        </w:rPr>
        <w:fldChar w:fldCharType="begin"/>
      </w:r>
      <w:r>
        <w:rPr>
          <w:noProof/>
        </w:rPr>
        <w:instrText xml:space="preserve"> PAGEREF _Toc198799452 \h </w:instrText>
      </w:r>
      <w:r>
        <w:rPr>
          <w:noProof/>
        </w:rPr>
      </w:r>
      <w:r>
        <w:rPr>
          <w:noProof/>
        </w:rPr>
        <w:fldChar w:fldCharType="separate"/>
      </w:r>
      <w:r>
        <w:rPr>
          <w:noProof/>
        </w:rPr>
        <w:t>7</w:t>
      </w:r>
      <w:r>
        <w:rPr>
          <w:noProof/>
        </w:rPr>
        <w:fldChar w:fldCharType="end"/>
      </w:r>
    </w:p>
    <w:p w14:paraId="6BE6A70A" w14:textId="24DC0B2C"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Section One: Project Area and Community Background</w:t>
      </w:r>
      <w:r>
        <w:rPr>
          <w:noProof/>
        </w:rPr>
        <w:tab/>
      </w:r>
      <w:r>
        <w:rPr>
          <w:noProof/>
        </w:rPr>
        <w:fldChar w:fldCharType="begin"/>
      </w:r>
      <w:r>
        <w:rPr>
          <w:noProof/>
        </w:rPr>
        <w:instrText xml:space="preserve"> PAGEREF _Toc198799453 \h </w:instrText>
      </w:r>
      <w:r>
        <w:rPr>
          <w:noProof/>
        </w:rPr>
      </w:r>
      <w:r>
        <w:rPr>
          <w:noProof/>
        </w:rPr>
        <w:fldChar w:fldCharType="separate"/>
      </w:r>
      <w:r>
        <w:rPr>
          <w:noProof/>
        </w:rPr>
        <w:t>12</w:t>
      </w:r>
      <w:r>
        <w:rPr>
          <w:noProof/>
        </w:rPr>
        <w:fldChar w:fldCharType="end"/>
      </w:r>
    </w:p>
    <w:p w14:paraId="0AA308AC" w14:textId="450C4C92"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Demographic Profile</w:t>
      </w:r>
      <w:r>
        <w:rPr>
          <w:noProof/>
        </w:rPr>
        <w:tab/>
      </w:r>
      <w:r>
        <w:rPr>
          <w:noProof/>
        </w:rPr>
        <w:fldChar w:fldCharType="begin"/>
      </w:r>
      <w:r>
        <w:rPr>
          <w:noProof/>
        </w:rPr>
        <w:instrText xml:space="preserve"> PAGEREF _Toc198799454 \h </w:instrText>
      </w:r>
      <w:r>
        <w:rPr>
          <w:noProof/>
        </w:rPr>
      </w:r>
      <w:r>
        <w:rPr>
          <w:noProof/>
        </w:rPr>
        <w:fldChar w:fldCharType="separate"/>
      </w:r>
      <w:r>
        <w:rPr>
          <w:noProof/>
        </w:rPr>
        <w:t>12</w:t>
      </w:r>
      <w:r>
        <w:rPr>
          <w:noProof/>
        </w:rPr>
        <w:fldChar w:fldCharType="end"/>
      </w:r>
    </w:p>
    <w:p w14:paraId="2B906077" w14:textId="160D9AB9"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Language Access and Cultural Considerations</w:t>
      </w:r>
      <w:r>
        <w:rPr>
          <w:noProof/>
        </w:rPr>
        <w:tab/>
      </w:r>
      <w:r>
        <w:rPr>
          <w:noProof/>
        </w:rPr>
        <w:fldChar w:fldCharType="begin"/>
      </w:r>
      <w:r>
        <w:rPr>
          <w:noProof/>
        </w:rPr>
        <w:instrText xml:space="preserve"> PAGEREF _Toc198799455 \h </w:instrText>
      </w:r>
      <w:r>
        <w:rPr>
          <w:noProof/>
        </w:rPr>
      </w:r>
      <w:r>
        <w:rPr>
          <w:noProof/>
        </w:rPr>
        <w:fldChar w:fldCharType="separate"/>
      </w:r>
      <w:r>
        <w:rPr>
          <w:noProof/>
        </w:rPr>
        <w:t>18</w:t>
      </w:r>
      <w:r>
        <w:rPr>
          <w:noProof/>
        </w:rPr>
        <w:fldChar w:fldCharType="end"/>
      </w:r>
    </w:p>
    <w:p w14:paraId="5CD16EA0" w14:textId="33A4652D"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Other Accessibility Considerations</w:t>
      </w:r>
      <w:r>
        <w:rPr>
          <w:noProof/>
        </w:rPr>
        <w:tab/>
      </w:r>
      <w:r>
        <w:rPr>
          <w:noProof/>
        </w:rPr>
        <w:fldChar w:fldCharType="begin"/>
      </w:r>
      <w:r>
        <w:rPr>
          <w:noProof/>
        </w:rPr>
        <w:instrText xml:space="preserve"> PAGEREF _Toc198799456 \h </w:instrText>
      </w:r>
      <w:r>
        <w:rPr>
          <w:noProof/>
        </w:rPr>
      </w:r>
      <w:r>
        <w:rPr>
          <w:noProof/>
        </w:rPr>
        <w:fldChar w:fldCharType="separate"/>
      </w:r>
      <w:r>
        <w:rPr>
          <w:noProof/>
        </w:rPr>
        <w:t>22</w:t>
      </w:r>
      <w:r>
        <w:rPr>
          <w:noProof/>
        </w:rPr>
        <w:fldChar w:fldCharType="end"/>
      </w:r>
    </w:p>
    <w:p w14:paraId="698DCF35" w14:textId="64A84BF8"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Housing and displacement risk</w:t>
      </w:r>
      <w:r>
        <w:rPr>
          <w:noProof/>
        </w:rPr>
        <w:tab/>
      </w:r>
      <w:r>
        <w:rPr>
          <w:noProof/>
        </w:rPr>
        <w:fldChar w:fldCharType="begin"/>
      </w:r>
      <w:r>
        <w:rPr>
          <w:noProof/>
        </w:rPr>
        <w:instrText xml:space="preserve"> PAGEREF _Toc198799457 \h </w:instrText>
      </w:r>
      <w:r>
        <w:rPr>
          <w:noProof/>
        </w:rPr>
      </w:r>
      <w:r>
        <w:rPr>
          <w:noProof/>
        </w:rPr>
        <w:fldChar w:fldCharType="separate"/>
      </w:r>
      <w:r>
        <w:rPr>
          <w:noProof/>
        </w:rPr>
        <w:t>26</w:t>
      </w:r>
      <w:r>
        <w:rPr>
          <w:noProof/>
        </w:rPr>
        <w:fldChar w:fldCharType="end"/>
      </w:r>
    </w:p>
    <w:p w14:paraId="0053115B" w14:textId="0358AA87"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Transportation and commuting</w:t>
      </w:r>
      <w:r>
        <w:rPr>
          <w:noProof/>
        </w:rPr>
        <w:tab/>
      </w:r>
      <w:r>
        <w:rPr>
          <w:noProof/>
        </w:rPr>
        <w:fldChar w:fldCharType="begin"/>
      </w:r>
      <w:r>
        <w:rPr>
          <w:noProof/>
        </w:rPr>
        <w:instrText xml:space="preserve"> PAGEREF _Toc198799458 \h </w:instrText>
      </w:r>
      <w:r>
        <w:rPr>
          <w:noProof/>
        </w:rPr>
      </w:r>
      <w:r>
        <w:rPr>
          <w:noProof/>
        </w:rPr>
        <w:fldChar w:fldCharType="separate"/>
      </w:r>
      <w:r>
        <w:rPr>
          <w:noProof/>
        </w:rPr>
        <w:t>29</w:t>
      </w:r>
      <w:r>
        <w:rPr>
          <w:noProof/>
        </w:rPr>
        <w:fldChar w:fldCharType="end"/>
      </w:r>
    </w:p>
    <w:p w14:paraId="0DCD6F28" w14:textId="372A7255"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color w:val="0F4761"/>
        </w:rPr>
        <w:t>Land use</w:t>
      </w:r>
      <w:r>
        <w:rPr>
          <w:noProof/>
        </w:rPr>
        <w:tab/>
      </w:r>
      <w:r>
        <w:rPr>
          <w:noProof/>
        </w:rPr>
        <w:fldChar w:fldCharType="begin"/>
      </w:r>
      <w:r>
        <w:rPr>
          <w:noProof/>
        </w:rPr>
        <w:instrText xml:space="preserve"> PAGEREF _Toc198799459 \h </w:instrText>
      </w:r>
      <w:r>
        <w:rPr>
          <w:noProof/>
        </w:rPr>
      </w:r>
      <w:r>
        <w:rPr>
          <w:noProof/>
        </w:rPr>
        <w:fldChar w:fldCharType="separate"/>
      </w:r>
      <w:r>
        <w:rPr>
          <w:noProof/>
        </w:rPr>
        <w:t>34</w:t>
      </w:r>
      <w:r>
        <w:rPr>
          <w:noProof/>
        </w:rPr>
        <w:fldChar w:fldCharType="end"/>
      </w:r>
    </w:p>
    <w:p w14:paraId="1D2E139F" w14:textId="4D49C366"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Section Two: Field Observations</w:t>
      </w:r>
      <w:r>
        <w:rPr>
          <w:noProof/>
        </w:rPr>
        <w:tab/>
      </w:r>
      <w:r>
        <w:rPr>
          <w:noProof/>
        </w:rPr>
        <w:fldChar w:fldCharType="begin"/>
      </w:r>
      <w:r>
        <w:rPr>
          <w:noProof/>
        </w:rPr>
        <w:instrText xml:space="preserve"> PAGEREF _Toc198799460 \h </w:instrText>
      </w:r>
      <w:r>
        <w:rPr>
          <w:noProof/>
        </w:rPr>
      </w:r>
      <w:r>
        <w:rPr>
          <w:noProof/>
        </w:rPr>
        <w:fldChar w:fldCharType="separate"/>
      </w:r>
      <w:r>
        <w:rPr>
          <w:noProof/>
        </w:rPr>
        <w:t>38</w:t>
      </w:r>
      <w:r>
        <w:rPr>
          <w:noProof/>
        </w:rPr>
        <w:fldChar w:fldCharType="end"/>
      </w:r>
    </w:p>
    <w:p w14:paraId="0BB3848D" w14:textId="4DFA6545" w:rsidR="009F2822" w:rsidRDefault="009F2822">
      <w:pPr>
        <w:pStyle w:val="TOC2"/>
        <w:rPr>
          <w:rFonts w:asciiTheme="minorHAnsi" w:eastAsiaTheme="minorEastAsia" w:hAnsiTheme="minorHAnsi"/>
          <w:noProof/>
          <w:kern w:val="2"/>
          <w:sz w:val="24"/>
          <w:szCs w:val="24"/>
          <w14:ligatures w14:val="standardContextual"/>
        </w:rPr>
      </w:pPr>
      <w:r>
        <w:rPr>
          <w:noProof/>
        </w:rPr>
        <w:t>Major Stakeholders and Outreach Considerations</w:t>
      </w:r>
      <w:r>
        <w:rPr>
          <w:noProof/>
        </w:rPr>
        <w:tab/>
      </w:r>
      <w:r>
        <w:rPr>
          <w:noProof/>
        </w:rPr>
        <w:fldChar w:fldCharType="begin"/>
      </w:r>
      <w:r>
        <w:rPr>
          <w:noProof/>
        </w:rPr>
        <w:instrText xml:space="preserve"> PAGEREF _Toc198799461 \h </w:instrText>
      </w:r>
      <w:r>
        <w:rPr>
          <w:noProof/>
        </w:rPr>
      </w:r>
      <w:r>
        <w:rPr>
          <w:noProof/>
        </w:rPr>
        <w:fldChar w:fldCharType="separate"/>
      </w:r>
      <w:r>
        <w:rPr>
          <w:noProof/>
        </w:rPr>
        <w:t>38</w:t>
      </w:r>
      <w:r>
        <w:rPr>
          <w:noProof/>
        </w:rPr>
        <w:fldChar w:fldCharType="end"/>
      </w:r>
    </w:p>
    <w:p w14:paraId="00F0CD59" w14:textId="18ACF3F7" w:rsidR="009F2822" w:rsidRDefault="009F2822">
      <w:pPr>
        <w:pStyle w:val="TOC2"/>
        <w:rPr>
          <w:rFonts w:asciiTheme="minorHAnsi" w:eastAsiaTheme="minorEastAsia" w:hAnsiTheme="minorHAnsi"/>
          <w:noProof/>
          <w:kern w:val="2"/>
          <w:sz w:val="24"/>
          <w:szCs w:val="24"/>
          <w14:ligatures w14:val="standardContextual"/>
        </w:rPr>
      </w:pPr>
      <w:r>
        <w:rPr>
          <w:noProof/>
        </w:rPr>
        <w:t>Existing Infrastructure and Use Patterns</w:t>
      </w:r>
      <w:r>
        <w:rPr>
          <w:noProof/>
        </w:rPr>
        <w:tab/>
      </w:r>
      <w:r>
        <w:rPr>
          <w:noProof/>
        </w:rPr>
        <w:fldChar w:fldCharType="begin"/>
      </w:r>
      <w:r>
        <w:rPr>
          <w:noProof/>
        </w:rPr>
        <w:instrText xml:space="preserve"> PAGEREF _Toc198799462 \h </w:instrText>
      </w:r>
      <w:r>
        <w:rPr>
          <w:noProof/>
        </w:rPr>
      </w:r>
      <w:r>
        <w:rPr>
          <w:noProof/>
        </w:rPr>
        <w:fldChar w:fldCharType="separate"/>
      </w:r>
      <w:r>
        <w:rPr>
          <w:noProof/>
        </w:rPr>
        <w:t>38</w:t>
      </w:r>
      <w:r>
        <w:rPr>
          <w:noProof/>
        </w:rPr>
        <w:fldChar w:fldCharType="end"/>
      </w:r>
    </w:p>
    <w:p w14:paraId="310284AF" w14:textId="6DCC580E"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Segment 1: Bonnie Brae St to Magnolia Ave</w:t>
      </w:r>
      <w:r>
        <w:rPr>
          <w:noProof/>
        </w:rPr>
        <w:tab/>
      </w:r>
      <w:r>
        <w:rPr>
          <w:noProof/>
        </w:rPr>
        <w:fldChar w:fldCharType="begin"/>
      </w:r>
      <w:r>
        <w:rPr>
          <w:noProof/>
        </w:rPr>
        <w:instrText xml:space="preserve"> PAGEREF _Toc198799463 \h </w:instrText>
      </w:r>
      <w:r>
        <w:rPr>
          <w:noProof/>
        </w:rPr>
      </w:r>
      <w:r>
        <w:rPr>
          <w:noProof/>
        </w:rPr>
        <w:fldChar w:fldCharType="separate"/>
      </w:r>
      <w:r>
        <w:rPr>
          <w:noProof/>
        </w:rPr>
        <w:t>39</w:t>
      </w:r>
      <w:r>
        <w:rPr>
          <w:noProof/>
        </w:rPr>
        <w:fldChar w:fldCharType="end"/>
      </w:r>
    </w:p>
    <w:p w14:paraId="48A8EDA4" w14:textId="239271BC"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Segment 2: Magnolia Ave to Vermont Ave</w:t>
      </w:r>
      <w:r>
        <w:rPr>
          <w:noProof/>
        </w:rPr>
        <w:tab/>
      </w:r>
      <w:r>
        <w:rPr>
          <w:noProof/>
        </w:rPr>
        <w:fldChar w:fldCharType="begin"/>
      </w:r>
      <w:r>
        <w:rPr>
          <w:noProof/>
        </w:rPr>
        <w:instrText xml:space="preserve"> PAGEREF _Toc198799464 \h </w:instrText>
      </w:r>
      <w:r>
        <w:rPr>
          <w:noProof/>
        </w:rPr>
      </w:r>
      <w:r>
        <w:rPr>
          <w:noProof/>
        </w:rPr>
        <w:fldChar w:fldCharType="separate"/>
      </w:r>
      <w:r>
        <w:rPr>
          <w:noProof/>
        </w:rPr>
        <w:t>41</w:t>
      </w:r>
      <w:r>
        <w:rPr>
          <w:noProof/>
        </w:rPr>
        <w:fldChar w:fldCharType="end"/>
      </w:r>
    </w:p>
    <w:p w14:paraId="13B1772C" w14:textId="2C2B4C22"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Segment 3: Vermont Ave to Catalina St</w:t>
      </w:r>
      <w:r>
        <w:rPr>
          <w:noProof/>
        </w:rPr>
        <w:tab/>
      </w:r>
      <w:r>
        <w:rPr>
          <w:noProof/>
        </w:rPr>
        <w:fldChar w:fldCharType="begin"/>
      </w:r>
      <w:r>
        <w:rPr>
          <w:noProof/>
        </w:rPr>
        <w:instrText xml:space="preserve"> PAGEREF _Toc198799465 \h </w:instrText>
      </w:r>
      <w:r>
        <w:rPr>
          <w:noProof/>
        </w:rPr>
      </w:r>
      <w:r>
        <w:rPr>
          <w:noProof/>
        </w:rPr>
        <w:fldChar w:fldCharType="separate"/>
      </w:r>
      <w:r>
        <w:rPr>
          <w:noProof/>
        </w:rPr>
        <w:t>44</w:t>
      </w:r>
      <w:r>
        <w:rPr>
          <w:noProof/>
        </w:rPr>
        <w:fldChar w:fldCharType="end"/>
      </w:r>
    </w:p>
    <w:p w14:paraId="1A3592D3" w14:textId="396A7232"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Summary</w:t>
      </w:r>
      <w:r>
        <w:rPr>
          <w:noProof/>
        </w:rPr>
        <w:tab/>
      </w:r>
      <w:r>
        <w:rPr>
          <w:noProof/>
        </w:rPr>
        <w:fldChar w:fldCharType="begin"/>
      </w:r>
      <w:r>
        <w:rPr>
          <w:noProof/>
        </w:rPr>
        <w:instrText xml:space="preserve"> PAGEREF _Toc198799466 \h </w:instrText>
      </w:r>
      <w:r>
        <w:rPr>
          <w:noProof/>
        </w:rPr>
      </w:r>
      <w:r>
        <w:rPr>
          <w:noProof/>
        </w:rPr>
        <w:fldChar w:fldCharType="separate"/>
      </w:r>
      <w:r>
        <w:rPr>
          <w:noProof/>
        </w:rPr>
        <w:t>46</w:t>
      </w:r>
      <w:r>
        <w:rPr>
          <w:noProof/>
        </w:rPr>
        <w:fldChar w:fldCharType="end"/>
      </w:r>
    </w:p>
    <w:p w14:paraId="144E7934" w14:textId="6E103AE8" w:rsidR="009F2822" w:rsidRDefault="009F2822">
      <w:pPr>
        <w:pStyle w:val="TOC2"/>
        <w:rPr>
          <w:rFonts w:asciiTheme="minorHAnsi" w:eastAsiaTheme="minorEastAsia" w:hAnsiTheme="minorHAnsi"/>
          <w:noProof/>
          <w:kern w:val="2"/>
          <w:sz w:val="24"/>
          <w:szCs w:val="24"/>
          <w14:ligatures w14:val="standardContextual"/>
        </w:rPr>
      </w:pPr>
      <w:r>
        <w:rPr>
          <w:noProof/>
        </w:rPr>
        <w:t>Observations from Project and Engagement Team</w:t>
      </w:r>
      <w:r>
        <w:rPr>
          <w:noProof/>
        </w:rPr>
        <w:tab/>
      </w:r>
      <w:r>
        <w:rPr>
          <w:noProof/>
        </w:rPr>
        <w:fldChar w:fldCharType="begin"/>
      </w:r>
      <w:r>
        <w:rPr>
          <w:noProof/>
        </w:rPr>
        <w:instrText xml:space="preserve"> PAGEREF _Toc198799467 \h </w:instrText>
      </w:r>
      <w:r>
        <w:rPr>
          <w:noProof/>
        </w:rPr>
      </w:r>
      <w:r>
        <w:rPr>
          <w:noProof/>
        </w:rPr>
        <w:fldChar w:fldCharType="separate"/>
      </w:r>
      <w:r>
        <w:rPr>
          <w:noProof/>
        </w:rPr>
        <w:t>47</w:t>
      </w:r>
      <w:r>
        <w:rPr>
          <w:noProof/>
        </w:rPr>
        <w:fldChar w:fldCharType="end"/>
      </w:r>
    </w:p>
    <w:p w14:paraId="218C7D7C" w14:textId="49E97A82"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Means of Transportation and Pedestrian Safety</w:t>
      </w:r>
      <w:r>
        <w:rPr>
          <w:noProof/>
        </w:rPr>
        <w:tab/>
      </w:r>
      <w:r>
        <w:rPr>
          <w:noProof/>
        </w:rPr>
        <w:fldChar w:fldCharType="begin"/>
      </w:r>
      <w:r>
        <w:rPr>
          <w:noProof/>
        </w:rPr>
        <w:instrText xml:space="preserve"> PAGEREF _Toc198799468 \h </w:instrText>
      </w:r>
      <w:r>
        <w:rPr>
          <w:noProof/>
        </w:rPr>
      </w:r>
      <w:r>
        <w:rPr>
          <w:noProof/>
        </w:rPr>
        <w:fldChar w:fldCharType="separate"/>
      </w:r>
      <w:r>
        <w:rPr>
          <w:noProof/>
        </w:rPr>
        <w:t>47</w:t>
      </w:r>
      <w:r>
        <w:rPr>
          <w:noProof/>
        </w:rPr>
        <w:fldChar w:fldCharType="end"/>
      </w:r>
    </w:p>
    <w:p w14:paraId="25B6BD5D" w14:textId="03344C06" w:rsidR="009F2822" w:rsidRDefault="009F2822">
      <w:pPr>
        <w:pStyle w:val="TOC3"/>
        <w:rPr>
          <w:rFonts w:asciiTheme="minorHAnsi" w:eastAsiaTheme="minorEastAsia" w:hAnsiTheme="minorHAnsi"/>
          <w:noProof/>
          <w:kern w:val="2"/>
          <w:sz w:val="24"/>
          <w:szCs w:val="24"/>
          <w14:ligatures w14:val="standardContextual"/>
        </w:rPr>
      </w:pPr>
      <w:r w:rsidRPr="00515FF8">
        <w:rPr>
          <w:rFonts w:eastAsia="Arial"/>
          <w:noProof/>
          <w:lang w:bidi="hi-IN"/>
        </w:rPr>
        <w:t>Informing Residents of Projects</w:t>
      </w:r>
      <w:r>
        <w:rPr>
          <w:noProof/>
        </w:rPr>
        <w:tab/>
      </w:r>
      <w:r>
        <w:rPr>
          <w:noProof/>
        </w:rPr>
        <w:fldChar w:fldCharType="begin"/>
      </w:r>
      <w:r>
        <w:rPr>
          <w:noProof/>
        </w:rPr>
        <w:instrText xml:space="preserve"> PAGEREF _Toc198799469 \h </w:instrText>
      </w:r>
      <w:r>
        <w:rPr>
          <w:noProof/>
        </w:rPr>
      </w:r>
      <w:r>
        <w:rPr>
          <w:noProof/>
        </w:rPr>
        <w:fldChar w:fldCharType="separate"/>
      </w:r>
      <w:r>
        <w:rPr>
          <w:noProof/>
        </w:rPr>
        <w:t>47</w:t>
      </w:r>
      <w:r>
        <w:rPr>
          <w:noProof/>
        </w:rPr>
        <w:fldChar w:fldCharType="end"/>
      </w:r>
    </w:p>
    <w:p w14:paraId="6E8B5EEA" w14:textId="5E33CCB8" w:rsidR="009F2822" w:rsidRDefault="009F2822">
      <w:pPr>
        <w:pStyle w:val="TOC3"/>
        <w:rPr>
          <w:rFonts w:asciiTheme="minorHAnsi" w:eastAsiaTheme="minorEastAsia" w:hAnsiTheme="minorHAnsi"/>
          <w:noProof/>
          <w:kern w:val="2"/>
          <w:sz w:val="24"/>
          <w:szCs w:val="24"/>
          <w14:ligatures w14:val="standardContextual"/>
        </w:rPr>
      </w:pPr>
      <w:r>
        <w:rPr>
          <w:noProof/>
          <w:lang w:bidi="hi-IN"/>
        </w:rPr>
        <w:t>Suggestions From Residents to Improve Pedestrian Safety</w:t>
      </w:r>
      <w:r>
        <w:rPr>
          <w:noProof/>
        </w:rPr>
        <w:tab/>
      </w:r>
      <w:r>
        <w:rPr>
          <w:noProof/>
        </w:rPr>
        <w:fldChar w:fldCharType="begin"/>
      </w:r>
      <w:r>
        <w:rPr>
          <w:noProof/>
        </w:rPr>
        <w:instrText xml:space="preserve"> PAGEREF _Toc198799470 \h </w:instrText>
      </w:r>
      <w:r>
        <w:rPr>
          <w:noProof/>
        </w:rPr>
      </w:r>
      <w:r>
        <w:rPr>
          <w:noProof/>
        </w:rPr>
        <w:fldChar w:fldCharType="separate"/>
      </w:r>
      <w:r>
        <w:rPr>
          <w:noProof/>
        </w:rPr>
        <w:t>48</w:t>
      </w:r>
      <w:r>
        <w:rPr>
          <w:noProof/>
        </w:rPr>
        <w:fldChar w:fldCharType="end"/>
      </w:r>
    </w:p>
    <w:p w14:paraId="73C537CF" w14:textId="7A77BD77" w:rsidR="009F2822" w:rsidRDefault="009F2822">
      <w:pPr>
        <w:pStyle w:val="TOC2"/>
        <w:rPr>
          <w:rFonts w:asciiTheme="minorHAnsi" w:eastAsiaTheme="minorEastAsia" w:hAnsiTheme="minorHAnsi"/>
          <w:noProof/>
          <w:kern w:val="2"/>
          <w:sz w:val="24"/>
          <w:szCs w:val="24"/>
          <w14:ligatures w14:val="standardContextual"/>
        </w:rPr>
      </w:pPr>
      <w:r>
        <w:rPr>
          <w:noProof/>
        </w:rPr>
        <w:t>Storytelling and Participatory Planning</w:t>
      </w:r>
      <w:r>
        <w:rPr>
          <w:noProof/>
        </w:rPr>
        <w:tab/>
      </w:r>
      <w:r>
        <w:rPr>
          <w:noProof/>
        </w:rPr>
        <w:fldChar w:fldCharType="begin"/>
      </w:r>
      <w:r>
        <w:rPr>
          <w:noProof/>
        </w:rPr>
        <w:instrText xml:space="preserve"> PAGEREF _Toc198799471 \h </w:instrText>
      </w:r>
      <w:r>
        <w:rPr>
          <w:noProof/>
        </w:rPr>
      </w:r>
      <w:r>
        <w:rPr>
          <w:noProof/>
        </w:rPr>
        <w:fldChar w:fldCharType="separate"/>
      </w:r>
      <w:r>
        <w:rPr>
          <w:noProof/>
        </w:rPr>
        <w:t>48</w:t>
      </w:r>
      <w:r>
        <w:rPr>
          <w:noProof/>
        </w:rPr>
        <w:fldChar w:fldCharType="end"/>
      </w:r>
    </w:p>
    <w:p w14:paraId="6FFAE354" w14:textId="4F7E3CE9"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Section 3: Key Recommendations</w:t>
      </w:r>
      <w:r>
        <w:rPr>
          <w:noProof/>
        </w:rPr>
        <w:tab/>
      </w:r>
      <w:r>
        <w:rPr>
          <w:noProof/>
        </w:rPr>
        <w:fldChar w:fldCharType="begin"/>
      </w:r>
      <w:r>
        <w:rPr>
          <w:noProof/>
        </w:rPr>
        <w:instrText xml:space="preserve"> PAGEREF _Toc198799472 \h </w:instrText>
      </w:r>
      <w:r>
        <w:rPr>
          <w:noProof/>
        </w:rPr>
      </w:r>
      <w:r>
        <w:rPr>
          <w:noProof/>
        </w:rPr>
        <w:fldChar w:fldCharType="separate"/>
      </w:r>
      <w:r>
        <w:rPr>
          <w:noProof/>
        </w:rPr>
        <w:t>49</w:t>
      </w:r>
      <w:r>
        <w:rPr>
          <w:noProof/>
        </w:rPr>
        <w:fldChar w:fldCharType="end"/>
      </w:r>
    </w:p>
    <w:p w14:paraId="06EFF359" w14:textId="639D54A6"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rPr>
        <w:t>Outreach strategy recommendations based on demographics</w:t>
      </w:r>
      <w:r>
        <w:rPr>
          <w:noProof/>
        </w:rPr>
        <w:tab/>
      </w:r>
      <w:r>
        <w:rPr>
          <w:noProof/>
        </w:rPr>
        <w:fldChar w:fldCharType="begin"/>
      </w:r>
      <w:r>
        <w:rPr>
          <w:noProof/>
        </w:rPr>
        <w:instrText xml:space="preserve"> PAGEREF _Toc198799473 \h </w:instrText>
      </w:r>
      <w:r>
        <w:rPr>
          <w:noProof/>
        </w:rPr>
      </w:r>
      <w:r>
        <w:rPr>
          <w:noProof/>
        </w:rPr>
        <w:fldChar w:fldCharType="separate"/>
      </w:r>
      <w:r>
        <w:rPr>
          <w:noProof/>
        </w:rPr>
        <w:t>49</w:t>
      </w:r>
      <w:r>
        <w:rPr>
          <w:noProof/>
        </w:rPr>
        <w:fldChar w:fldCharType="end"/>
      </w:r>
    </w:p>
    <w:p w14:paraId="3E574B1D" w14:textId="40FB59CD"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Language Access</w:t>
      </w:r>
      <w:r>
        <w:rPr>
          <w:noProof/>
        </w:rPr>
        <w:tab/>
      </w:r>
      <w:r>
        <w:rPr>
          <w:noProof/>
        </w:rPr>
        <w:fldChar w:fldCharType="begin"/>
      </w:r>
      <w:r>
        <w:rPr>
          <w:noProof/>
        </w:rPr>
        <w:instrText xml:space="preserve"> PAGEREF _Toc198799474 \h </w:instrText>
      </w:r>
      <w:r>
        <w:rPr>
          <w:noProof/>
        </w:rPr>
      </w:r>
      <w:r>
        <w:rPr>
          <w:noProof/>
        </w:rPr>
        <w:fldChar w:fldCharType="separate"/>
      </w:r>
      <w:r>
        <w:rPr>
          <w:noProof/>
        </w:rPr>
        <w:t>49</w:t>
      </w:r>
      <w:r>
        <w:rPr>
          <w:noProof/>
        </w:rPr>
        <w:fldChar w:fldCharType="end"/>
      </w:r>
    </w:p>
    <w:p w14:paraId="35E970B3" w14:textId="0D8D9203"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Digital Access</w:t>
      </w:r>
      <w:r>
        <w:rPr>
          <w:noProof/>
        </w:rPr>
        <w:tab/>
      </w:r>
      <w:r>
        <w:rPr>
          <w:noProof/>
        </w:rPr>
        <w:fldChar w:fldCharType="begin"/>
      </w:r>
      <w:r>
        <w:rPr>
          <w:noProof/>
        </w:rPr>
        <w:instrText xml:space="preserve"> PAGEREF _Toc198799475 \h </w:instrText>
      </w:r>
      <w:r>
        <w:rPr>
          <w:noProof/>
        </w:rPr>
      </w:r>
      <w:r>
        <w:rPr>
          <w:noProof/>
        </w:rPr>
        <w:fldChar w:fldCharType="separate"/>
      </w:r>
      <w:r>
        <w:rPr>
          <w:noProof/>
        </w:rPr>
        <w:t>50</w:t>
      </w:r>
      <w:r>
        <w:rPr>
          <w:noProof/>
        </w:rPr>
        <w:fldChar w:fldCharType="end"/>
      </w:r>
    </w:p>
    <w:p w14:paraId="579562B6" w14:textId="4B08B718"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Disability Status</w:t>
      </w:r>
      <w:r>
        <w:rPr>
          <w:noProof/>
        </w:rPr>
        <w:tab/>
      </w:r>
      <w:r>
        <w:rPr>
          <w:noProof/>
        </w:rPr>
        <w:fldChar w:fldCharType="begin"/>
      </w:r>
      <w:r>
        <w:rPr>
          <w:noProof/>
        </w:rPr>
        <w:instrText xml:space="preserve"> PAGEREF _Toc198799476 \h </w:instrText>
      </w:r>
      <w:r>
        <w:rPr>
          <w:noProof/>
        </w:rPr>
      </w:r>
      <w:r>
        <w:rPr>
          <w:noProof/>
        </w:rPr>
        <w:fldChar w:fldCharType="separate"/>
      </w:r>
      <w:r>
        <w:rPr>
          <w:noProof/>
        </w:rPr>
        <w:t>51</w:t>
      </w:r>
      <w:r>
        <w:rPr>
          <w:noProof/>
        </w:rPr>
        <w:fldChar w:fldCharType="end"/>
      </w:r>
    </w:p>
    <w:p w14:paraId="18F8B83C" w14:textId="5097A2DD"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Age</w:t>
      </w:r>
      <w:r>
        <w:rPr>
          <w:noProof/>
        </w:rPr>
        <w:tab/>
      </w:r>
      <w:r>
        <w:rPr>
          <w:noProof/>
        </w:rPr>
        <w:fldChar w:fldCharType="begin"/>
      </w:r>
      <w:r>
        <w:rPr>
          <w:noProof/>
        </w:rPr>
        <w:instrText xml:space="preserve"> PAGEREF _Toc198799477 \h </w:instrText>
      </w:r>
      <w:r>
        <w:rPr>
          <w:noProof/>
        </w:rPr>
      </w:r>
      <w:r>
        <w:rPr>
          <w:noProof/>
        </w:rPr>
        <w:fldChar w:fldCharType="separate"/>
      </w:r>
      <w:r>
        <w:rPr>
          <w:noProof/>
        </w:rPr>
        <w:t>52</w:t>
      </w:r>
      <w:r>
        <w:rPr>
          <w:noProof/>
        </w:rPr>
        <w:fldChar w:fldCharType="end"/>
      </w:r>
    </w:p>
    <w:p w14:paraId="18C0A0A7" w14:textId="56BC8F8C"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Race/Ethnicity</w:t>
      </w:r>
      <w:r>
        <w:rPr>
          <w:noProof/>
        </w:rPr>
        <w:tab/>
      </w:r>
      <w:r>
        <w:rPr>
          <w:noProof/>
        </w:rPr>
        <w:fldChar w:fldCharType="begin"/>
      </w:r>
      <w:r>
        <w:rPr>
          <w:noProof/>
        </w:rPr>
        <w:instrText xml:space="preserve"> PAGEREF _Toc198799478 \h </w:instrText>
      </w:r>
      <w:r>
        <w:rPr>
          <w:noProof/>
        </w:rPr>
      </w:r>
      <w:r>
        <w:rPr>
          <w:noProof/>
        </w:rPr>
        <w:fldChar w:fldCharType="separate"/>
      </w:r>
      <w:r>
        <w:rPr>
          <w:noProof/>
        </w:rPr>
        <w:t>54</w:t>
      </w:r>
      <w:r>
        <w:rPr>
          <w:noProof/>
        </w:rPr>
        <w:fldChar w:fldCharType="end"/>
      </w:r>
    </w:p>
    <w:p w14:paraId="30DFEBC1" w14:textId="7AE2681B"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Family structure</w:t>
      </w:r>
      <w:r>
        <w:rPr>
          <w:noProof/>
        </w:rPr>
        <w:tab/>
      </w:r>
      <w:r>
        <w:rPr>
          <w:noProof/>
        </w:rPr>
        <w:fldChar w:fldCharType="begin"/>
      </w:r>
      <w:r>
        <w:rPr>
          <w:noProof/>
        </w:rPr>
        <w:instrText xml:space="preserve"> PAGEREF _Toc198799479 \h </w:instrText>
      </w:r>
      <w:r>
        <w:rPr>
          <w:noProof/>
        </w:rPr>
      </w:r>
      <w:r>
        <w:rPr>
          <w:noProof/>
        </w:rPr>
        <w:fldChar w:fldCharType="separate"/>
      </w:r>
      <w:r>
        <w:rPr>
          <w:noProof/>
        </w:rPr>
        <w:t>55</w:t>
      </w:r>
      <w:r>
        <w:rPr>
          <w:noProof/>
        </w:rPr>
        <w:fldChar w:fldCharType="end"/>
      </w:r>
    </w:p>
    <w:p w14:paraId="196410B9" w14:textId="565B2A62" w:rsidR="009F2822" w:rsidRDefault="009F2822">
      <w:pPr>
        <w:pStyle w:val="TOC3"/>
        <w:rPr>
          <w:rFonts w:asciiTheme="minorHAnsi" w:eastAsiaTheme="minorEastAsia" w:hAnsiTheme="minorHAnsi"/>
          <w:noProof/>
          <w:kern w:val="2"/>
          <w:sz w:val="24"/>
          <w:szCs w:val="24"/>
          <w14:ligatures w14:val="standardContextual"/>
        </w:rPr>
      </w:pPr>
      <w:r w:rsidRPr="00515FF8">
        <w:rPr>
          <w:rFonts w:ascii="Arial" w:eastAsia="Arial" w:hAnsi="Arial" w:cs="Arial"/>
          <w:noProof/>
          <w:lang w:bidi="hi-IN"/>
        </w:rPr>
        <w:t>Other considerations</w:t>
      </w:r>
      <w:r>
        <w:rPr>
          <w:noProof/>
        </w:rPr>
        <w:tab/>
      </w:r>
      <w:r>
        <w:rPr>
          <w:noProof/>
        </w:rPr>
        <w:fldChar w:fldCharType="begin"/>
      </w:r>
      <w:r>
        <w:rPr>
          <w:noProof/>
        </w:rPr>
        <w:instrText xml:space="preserve"> PAGEREF _Toc198799480 \h </w:instrText>
      </w:r>
      <w:r>
        <w:rPr>
          <w:noProof/>
        </w:rPr>
      </w:r>
      <w:r>
        <w:rPr>
          <w:noProof/>
        </w:rPr>
        <w:fldChar w:fldCharType="separate"/>
      </w:r>
      <w:r>
        <w:rPr>
          <w:noProof/>
        </w:rPr>
        <w:t>55</w:t>
      </w:r>
      <w:r>
        <w:rPr>
          <w:noProof/>
        </w:rPr>
        <w:fldChar w:fldCharType="end"/>
      </w:r>
    </w:p>
    <w:p w14:paraId="2EE2593B" w14:textId="7ED229F8"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rPr>
        <w:t>Recommended Project Partners &amp; Ambassadors</w:t>
      </w:r>
      <w:r>
        <w:rPr>
          <w:noProof/>
        </w:rPr>
        <w:tab/>
      </w:r>
      <w:r>
        <w:rPr>
          <w:noProof/>
        </w:rPr>
        <w:fldChar w:fldCharType="begin"/>
      </w:r>
      <w:r>
        <w:rPr>
          <w:noProof/>
        </w:rPr>
        <w:instrText xml:space="preserve"> PAGEREF _Toc198799481 \h </w:instrText>
      </w:r>
      <w:r>
        <w:rPr>
          <w:noProof/>
        </w:rPr>
      </w:r>
      <w:r>
        <w:rPr>
          <w:noProof/>
        </w:rPr>
        <w:fldChar w:fldCharType="separate"/>
      </w:r>
      <w:r>
        <w:rPr>
          <w:noProof/>
        </w:rPr>
        <w:t>57</w:t>
      </w:r>
      <w:r>
        <w:rPr>
          <w:noProof/>
        </w:rPr>
        <w:fldChar w:fldCharType="end"/>
      </w:r>
    </w:p>
    <w:p w14:paraId="3C8605F9" w14:textId="0C17B0AB"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rPr>
        <w:t>Business Engagement Recommendations</w:t>
      </w:r>
      <w:r>
        <w:rPr>
          <w:noProof/>
        </w:rPr>
        <w:tab/>
      </w:r>
      <w:r>
        <w:rPr>
          <w:noProof/>
        </w:rPr>
        <w:fldChar w:fldCharType="begin"/>
      </w:r>
      <w:r>
        <w:rPr>
          <w:noProof/>
        </w:rPr>
        <w:instrText xml:space="preserve"> PAGEREF _Toc198799482 \h </w:instrText>
      </w:r>
      <w:r>
        <w:rPr>
          <w:noProof/>
        </w:rPr>
      </w:r>
      <w:r>
        <w:rPr>
          <w:noProof/>
        </w:rPr>
        <w:fldChar w:fldCharType="separate"/>
      </w:r>
      <w:r>
        <w:rPr>
          <w:noProof/>
        </w:rPr>
        <w:t>57</w:t>
      </w:r>
      <w:r>
        <w:rPr>
          <w:noProof/>
        </w:rPr>
        <w:fldChar w:fldCharType="end"/>
      </w:r>
    </w:p>
    <w:p w14:paraId="7C9FFD9E" w14:textId="51CF3A39" w:rsidR="009F2822" w:rsidRDefault="009F2822">
      <w:pPr>
        <w:pStyle w:val="TOC2"/>
        <w:rPr>
          <w:rFonts w:asciiTheme="minorHAnsi" w:eastAsiaTheme="minorEastAsia" w:hAnsiTheme="minorHAnsi"/>
          <w:noProof/>
          <w:kern w:val="2"/>
          <w:sz w:val="24"/>
          <w:szCs w:val="24"/>
          <w14:ligatures w14:val="standardContextual"/>
        </w:rPr>
      </w:pPr>
      <w:r w:rsidRPr="00515FF8">
        <w:rPr>
          <w:rFonts w:ascii="Arial" w:eastAsia="Arial" w:hAnsi="Arial" w:cs="Arial"/>
          <w:noProof/>
        </w:rPr>
        <w:t>Scope and Timeline Considerations (if applicable)</w:t>
      </w:r>
      <w:r>
        <w:rPr>
          <w:noProof/>
        </w:rPr>
        <w:tab/>
      </w:r>
      <w:r>
        <w:rPr>
          <w:noProof/>
        </w:rPr>
        <w:fldChar w:fldCharType="begin"/>
      </w:r>
      <w:r>
        <w:rPr>
          <w:noProof/>
        </w:rPr>
        <w:instrText xml:space="preserve"> PAGEREF _Toc198799483 \h </w:instrText>
      </w:r>
      <w:r>
        <w:rPr>
          <w:noProof/>
        </w:rPr>
      </w:r>
      <w:r>
        <w:rPr>
          <w:noProof/>
        </w:rPr>
        <w:fldChar w:fldCharType="separate"/>
      </w:r>
      <w:r>
        <w:rPr>
          <w:noProof/>
        </w:rPr>
        <w:t>57</w:t>
      </w:r>
      <w:r>
        <w:rPr>
          <w:noProof/>
        </w:rPr>
        <w:fldChar w:fldCharType="end"/>
      </w:r>
    </w:p>
    <w:p w14:paraId="20D18046" w14:textId="249483BE"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Appendix A. Public Comments</w:t>
      </w:r>
      <w:r>
        <w:rPr>
          <w:noProof/>
        </w:rPr>
        <w:tab/>
      </w:r>
      <w:r>
        <w:rPr>
          <w:noProof/>
        </w:rPr>
        <w:fldChar w:fldCharType="begin"/>
      </w:r>
      <w:r>
        <w:rPr>
          <w:noProof/>
        </w:rPr>
        <w:instrText xml:space="preserve"> PAGEREF _Toc198799484 \h </w:instrText>
      </w:r>
      <w:r>
        <w:rPr>
          <w:noProof/>
        </w:rPr>
      </w:r>
      <w:r>
        <w:rPr>
          <w:noProof/>
        </w:rPr>
        <w:fldChar w:fldCharType="separate"/>
      </w:r>
      <w:r>
        <w:rPr>
          <w:noProof/>
        </w:rPr>
        <w:t>58</w:t>
      </w:r>
      <w:r>
        <w:rPr>
          <w:noProof/>
        </w:rPr>
        <w:fldChar w:fldCharType="end"/>
      </w:r>
    </w:p>
    <w:p w14:paraId="2032CA3C" w14:textId="25D64A18"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lastRenderedPageBreak/>
        <w:t>References</w:t>
      </w:r>
      <w:r>
        <w:rPr>
          <w:noProof/>
        </w:rPr>
        <w:tab/>
      </w:r>
      <w:r>
        <w:rPr>
          <w:noProof/>
        </w:rPr>
        <w:fldChar w:fldCharType="begin"/>
      </w:r>
      <w:r>
        <w:rPr>
          <w:noProof/>
        </w:rPr>
        <w:instrText xml:space="preserve"> PAGEREF _Toc198799485 \h </w:instrText>
      </w:r>
      <w:r>
        <w:rPr>
          <w:noProof/>
        </w:rPr>
      </w:r>
      <w:r>
        <w:rPr>
          <w:noProof/>
        </w:rPr>
        <w:fldChar w:fldCharType="separate"/>
      </w:r>
      <w:r>
        <w:rPr>
          <w:noProof/>
        </w:rPr>
        <w:t>59</w:t>
      </w:r>
      <w:r>
        <w:rPr>
          <w:noProof/>
        </w:rPr>
        <w:fldChar w:fldCharType="end"/>
      </w:r>
    </w:p>
    <w:p w14:paraId="57851A3D" w14:textId="4288CB23" w:rsidR="009F2822" w:rsidRDefault="009F2822">
      <w:pPr>
        <w:pStyle w:val="TOC1"/>
        <w:rPr>
          <w:rFonts w:asciiTheme="minorHAnsi" w:eastAsiaTheme="minorEastAsia" w:hAnsiTheme="minorHAnsi"/>
          <w:b w:val="0"/>
          <w:noProof/>
          <w:kern w:val="2"/>
          <w:sz w:val="24"/>
          <w:szCs w:val="24"/>
          <w14:ligatures w14:val="standardContextual"/>
        </w:rPr>
      </w:pPr>
      <w:r w:rsidRPr="00515FF8">
        <w:rPr>
          <w:rFonts w:ascii="Arial" w:eastAsia="Arial" w:hAnsi="Arial" w:cs="Arial"/>
          <w:noProof/>
        </w:rPr>
        <w:t>Notes</w:t>
      </w:r>
      <w:r>
        <w:rPr>
          <w:noProof/>
        </w:rPr>
        <w:tab/>
      </w:r>
      <w:r>
        <w:rPr>
          <w:noProof/>
        </w:rPr>
        <w:fldChar w:fldCharType="begin"/>
      </w:r>
      <w:r>
        <w:rPr>
          <w:noProof/>
        </w:rPr>
        <w:instrText xml:space="preserve"> PAGEREF _Toc198799486 \h </w:instrText>
      </w:r>
      <w:r>
        <w:rPr>
          <w:noProof/>
        </w:rPr>
      </w:r>
      <w:r>
        <w:rPr>
          <w:noProof/>
        </w:rPr>
        <w:fldChar w:fldCharType="separate"/>
      </w:r>
      <w:r>
        <w:rPr>
          <w:noProof/>
        </w:rPr>
        <w:t>60</w:t>
      </w:r>
      <w:r>
        <w:rPr>
          <w:noProof/>
        </w:rPr>
        <w:fldChar w:fldCharType="end"/>
      </w:r>
    </w:p>
    <w:p w14:paraId="04F1E08B" w14:textId="424532E7" w:rsidR="00D66B77" w:rsidRPr="00E11BB8" w:rsidRDefault="00D66B77" w:rsidP="5F2AF817">
      <w:pPr>
        <w:pStyle w:val="BodyText"/>
        <w:rPr>
          <w:rFonts w:ascii="Arial" w:eastAsia="Arial" w:hAnsi="Arial" w:cs="Arial"/>
          <w:color w:val="004068" w:themeColor="accent3" w:themeShade="BF"/>
        </w:rPr>
        <w:sectPr w:rsidR="00D66B77" w:rsidRPr="00E11BB8" w:rsidSect="00B90571">
          <w:headerReference w:type="even" r:id="rId17"/>
          <w:headerReference w:type="default" r:id="rId18"/>
          <w:footerReference w:type="even" r:id="rId19"/>
          <w:footerReference w:type="default" r:id="rId20"/>
          <w:endnotePr>
            <w:numFmt w:val="decimal"/>
          </w:endnotePr>
          <w:pgSz w:w="12240" w:h="15840"/>
          <w:pgMar w:top="1627" w:right="1627" w:bottom="1728" w:left="1627" w:header="720" w:footer="907" w:gutter="0"/>
          <w:pgNumType w:fmt="lowerRoman"/>
          <w:cols w:space="720"/>
          <w:titlePg/>
          <w:docGrid w:linePitch="360"/>
        </w:sectPr>
      </w:pPr>
      <w:r w:rsidRPr="5F2AF817">
        <w:rPr>
          <w:color w:val="1695D1"/>
        </w:rPr>
        <w:fldChar w:fldCharType="end"/>
      </w:r>
    </w:p>
    <w:p w14:paraId="2BF9F774" w14:textId="483827A0" w:rsidR="00E007F2" w:rsidRDefault="5F2AF817" w:rsidP="5F2AF817">
      <w:pPr>
        <w:pStyle w:val="Heading1"/>
        <w:rPr>
          <w:rFonts w:ascii="Arial" w:eastAsia="Arial" w:hAnsi="Arial" w:cs="Arial"/>
        </w:rPr>
      </w:pPr>
      <w:bookmarkStart w:id="13" w:name="_Toc198799451"/>
      <w:r w:rsidRPr="5F2AF817">
        <w:rPr>
          <w:rFonts w:ascii="Arial" w:eastAsia="Arial" w:hAnsi="Arial" w:cs="Arial"/>
        </w:rPr>
        <w:lastRenderedPageBreak/>
        <w:t>Introduction</w:t>
      </w:r>
      <w:bookmarkEnd w:id="13"/>
    </w:p>
    <w:p w14:paraId="41FD04F9" w14:textId="432BD952" w:rsidR="136A159A" w:rsidRDefault="35653A74" w:rsidP="5F2AF817">
      <w:pPr>
        <w:pStyle w:val="BodyTextFirstIndent"/>
        <w:rPr>
          <w:rFonts w:eastAsia="Arial" w:cs="Arial"/>
        </w:rPr>
      </w:pPr>
      <w:r w:rsidRP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14:paraId="691A28A5" w14:textId="46F6B66D" w:rsidR="229F541A" w:rsidRDefault="2F15973A" w:rsidP="5F2AF817">
      <w:pPr>
        <w:pStyle w:val="BodyTextFirstIndent"/>
        <w:rPr>
          <w:rFonts w:eastAsia="Arial" w:cs="Arial"/>
        </w:rPr>
      </w:pPr>
      <w:r w:rsidRPr="2F15973A">
        <w:rPr>
          <w:rFonts w:eastAsia="Arial" w:cs="Arial"/>
        </w:rPr>
        <w:t xml:space="preserve">To support inclusive engagement efforts, our team conducted a social climate analysis for the </w:t>
      </w:r>
      <w:del w:id="14" w:author="Maginn, Teddy" w:date="2025-05-29T18:31:00Z">
        <w:r w:rsidR="5FF15BCF" w:rsidRPr="2F15973A" w:rsidDel="2F15973A">
          <w:rPr>
            <w:rFonts w:eastAsia="Arial" w:cs="Arial"/>
          </w:rPr>
          <w:delText>Pico Boulevard project</w:delText>
        </w:r>
      </w:del>
      <w:ins w:id="15" w:author="Maginn, Teddy" w:date="2025-05-29T18:31:00Z">
        <w:r w:rsidRPr="2F15973A">
          <w:rPr>
            <w:rFonts w:eastAsia="Arial" w:cs="Arial"/>
          </w:rPr>
          <w:t>Pico Boulevard Safety and Connectivity Project</w:t>
        </w:r>
      </w:ins>
      <w:r w:rsidRPr="2F15973A">
        <w:rPr>
          <w:rFonts w:eastAsia="Arial" w:cs="Arial"/>
        </w:rPr>
        <w:t xml:space="preserve"> using an equity-centered approach. This analysis aimed to deepen understanding of the community’s demographic makeup, lived experiences, and priorities. Our goal was to help shape a culturally responsive and inclusive engagement strategy that centers the voices and values of </w:t>
      </w:r>
      <w:proofErr w:type="gramStart"/>
      <w:r w:rsidRPr="2F15973A">
        <w:rPr>
          <w:rFonts w:eastAsia="Arial" w:cs="Arial"/>
        </w:rPr>
        <w:t>local residents</w:t>
      </w:r>
      <w:proofErr w:type="gramEnd"/>
      <w:r w:rsidRPr="2F15973A">
        <w:rPr>
          <w:rFonts w:eastAsia="Arial" w:cs="Arial"/>
        </w:rPr>
        <w:t>—especially those who have been historically marginalized in transportation and land use decision-making.</w:t>
      </w:r>
    </w:p>
    <w:p w14:paraId="6B344E11" w14:textId="251BBE63" w:rsidR="136A159A" w:rsidRDefault="5FF15BCF" w:rsidP="5F2AF817">
      <w:pPr>
        <w:pStyle w:val="BodyTextFirstIndent"/>
        <w:rPr>
          <w:rFonts w:eastAsia="Arial" w:cs="Arial"/>
        </w:rPr>
      </w:pPr>
      <w:r w:rsidRPr="5FF15BCF">
        <w:rPr>
          <w:rFonts w:eastAsia="Arial" w:cs="Arial"/>
        </w:rPr>
        <w:t>This Social Climate Analysis includes three core components:</w:t>
      </w:r>
    </w:p>
    <w:p w14:paraId="42798532" w14:textId="13AFE866" w:rsidR="136A159A" w:rsidRDefault="35653A74" w:rsidP="5F2AF817">
      <w:pPr>
        <w:pStyle w:val="BulletedList"/>
        <w:rPr>
          <w:rFonts w:ascii="Arial" w:eastAsia="Arial" w:hAnsi="Arial" w:cs="Arial"/>
        </w:rPr>
      </w:pPr>
      <w:r w:rsidRPr="35653A74">
        <w:rPr>
          <w:rFonts w:ascii="Arial" w:eastAsia="Arial" w:hAnsi="Arial" w:cs="Arial"/>
          <w:b/>
        </w:rPr>
        <w:t xml:space="preserve">Demographic and Spatial Data Analysis </w:t>
      </w:r>
      <w:r w:rsidRPr="35653A74">
        <w:rPr>
          <w:rFonts w:ascii="Arial" w:eastAsia="Arial" w:hAnsi="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14:paraId="5BE3B67F" w14:textId="13C8371D" w:rsidR="136A159A" w:rsidRDefault="59C8161C" w:rsidP="5F2AF817">
      <w:pPr>
        <w:pStyle w:val="BulletedList"/>
        <w:rPr>
          <w:rFonts w:ascii="Arial" w:eastAsia="Arial" w:hAnsi="Arial" w:cs="Arial"/>
        </w:rPr>
      </w:pPr>
      <w:r w:rsidRPr="59C8161C">
        <w:rPr>
          <w:rFonts w:ascii="Arial" w:eastAsia="Arial" w:hAnsi="Arial" w:cs="Arial"/>
          <w:b/>
        </w:rPr>
        <w:t>Community Story Collection</w:t>
      </w:r>
      <w:r w:rsidRPr="59C8161C">
        <w:rPr>
          <w:rFonts w:ascii="Arial" w:eastAsia="Arial" w:hAnsi="Arial" w:cs="Arial"/>
        </w:rPr>
        <w:t xml:space="preserve"> – We conducted interviews and collected stories to capture </w:t>
      </w:r>
      <w:bookmarkStart w:id="16" w:name="_Int_LhpuJmIK"/>
      <w:proofErr w:type="gramStart"/>
      <w:r w:rsidRPr="59C8161C">
        <w:rPr>
          <w:rFonts w:ascii="Arial" w:eastAsia="Arial" w:hAnsi="Arial" w:cs="Arial"/>
        </w:rPr>
        <w:t>residents’</w:t>
      </w:r>
      <w:bookmarkEnd w:id="16"/>
      <w:proofErr w:type="gramEnd"/>
      <w:r w:rsidRPr="59C8161C">
        <w:rPr>
          <w:rFonts w:ascii="Arial" w:eastAsia="Arial" w:hAnsi="Arial" w:cs="Arial"/>
        </w:rPr>
        <w:t xml:space="preserve">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14:paraId="18757E0F" w14:textId="623BF5CF" w:rsidR="136A159A" w:rsidRDefault="2F15973A" w:rsidP="5F2AF817">
      <w:pPr>
        <w:pStyle w:val="BulletedList"/>
        <w:rPr>
          <w:rFonts w:ascii="Arial" w:eastAsia="Arial" w:hAnsi="Arial" w:cs="Arial"/>
        </w:rPr>
      </w:pPr>
      <w:r w:rsidRPr="2F15973A">
        <w:rPr>
          <w:rFonts w:ascii="Arial" w:eastAsia="Arial" w:hAnsi="Arial" w:cs="Arial"/>
          <w:b/>
        </w:rPr>
        <w:lastRenderedPageBreak/>
        <w:t>Participatory Planning Activity</w:t>
      </w:r>
      <w:r w:rsidRPr="2F15973A">
        <w:rPr>
          <w:rFonts w:ascii="Arial" w:eastAsia="Arial" w:hAnsi="Arial" w:cs="Arial"/>
        </w:rPr>
        <w:t xml:space="preserve"> – We facilitated a participatory planning activity that brought together community members, LADOT staff, and Council stakeholders to identify concerns related to safety, walkability, and </w:t>
      </w:r>
      <w:proofErr w:type="spellStart"/>
      <w:r w:rsidRPr="2F15973A">
        <w:rPr>
          <w:rFonts w:ascii="Arial" w:eastAsia="Arial" w:hAnsi="Arial" w:cs="Arial"/>
        </w:rPr>
        <w:t>bikeability</w:t>
      </w:r>
      <w:proofErr w:type="spellEnd"/>
      <w:r w:rsidRPr="2F15973A">
        <w:rPr>
          <w:rFonts w:ascii="Arial" w:eastAsia="Arial" w:hAnsi="Arial" w:cs="Arial"/>
        </w:rPr>
        <w:t xml:space="preserve"> in the </w:t>
      </w:r>
      <w:del w:id="17" w:author="Maginn, Teddy" w:date="2025-05-29T18:31:00Z">
        <w:r w:rsidR="5D4B08DA" w:rsidRPr="2F15973A" w:rsidDel="2F15973A">
          <w:rPr>
            <w:rFonts w:ascii="Arial" w:eastAsia="Arial" w:hAnsi="Arial" w:cs="Arial"/>
          </w:rPr>
          <w:delText>Pico Boulevard area</w:delText>
        </w:r>
      </w:del>
      <w:ins w:id="18" w:author="Maginn, Teddy" w:date="2025-05-29T18:31:00Z">
        <w:r w:rsidRPr="2F15973A">
          <w:rPr>
            <w:rFonts w:ascii="Arial" w:eastAsia="Arial" w:hAnsi="Arial" w:cs="Arial"/>
          </w:rPr>
          <w:t>Pico Study Area</w:t>
        </w:r>
      </w:ins>
      <w:r w:rsidRPr="2F15973A">
        <w:rPr>
          <w:rFonts w:ascii="Arial" w:eastAsia="Arial" w:hAnsi="Arial" w:cs="Arial"/>
        </w:rPr>
        <w:t>. This collaborative process generated community-driven insights and actionable recommendations that are included in this report.</w:t>
      </w:r>
    </w:p>
    <w:p w14:paraId="7E38B819" w14:textId="42319D71" w:rsidR="3F68612E" w:rsidRDefault="06E1CD87" w:rsidP="06E1CD87">
      <w:pPr>
        <w:pStyle w:val="BodyTextFirstIndent"/>
        <w:rPr>
          <w:rFonts w:eastAsia="Arial" w:cs="Arial"/>
        </w:rPr>
      </w:pPr>
      <w:r w:rsidRPr="06E1CD87">
        <w:rPr>
          <w:rFonts w:eastAsia="Arial" w:cs="Arial"/>
        </w:rPr>
        <w:t>The expected outcomes of this social climate analysis are as follows:</w:t>
      </w:r>
    </w:p>
    <w:p w14:paraId="54FC043E" w14:textId="198A29AC" w:rsidR="3F68612E" w:rsidRDefault="2F15973A" w:rsidP="06E1CD87">
      <w:pPr>
        <w:pStyle w:val="ListParagraph"/>
        <w:numPr>
          <w:ilvl w:val="0"/>
          <w:numId w:val="69"/>
        </w:numPr>
        <w:spacing w:before="200" w:after="200"/>
        <w:rPr>
          <w:rFonts w:ascii="Arial" w:eastAsia="Arial" w:hAnsi="Arial" w:cs="Arial"/>
          <w:color w:val="000000" w:themeColor="text1"/>
        </w:rPr>
      </w:pPr>
      <w:r w:rsidRPr="2F15973A">
        <w:rPr>
          <w:rFonts w:ascii="Arial" w:eastAsia="Arial" w:hAnsi="Arial" w:cs="Arial"/>
          <w:color w:val="000000" w:themeColor="text1"/>
        </w:rPr>
        <w:t xml:space="preserve">Identify social and cultural factors that influence how people use transportation facilities in the </w:t>
      </w:r>
      <w:del w:id="19" w:author="Maginn, Teddy" w:date="2025-05-29T18:31:00Z">
        <w:r w:rsidR="06E1CD87" w:rsidRPr="2F15973A" w:rsidDel="2F15973A">
          <w:rPr>
            <w:rFonts w:ascii="Arial" w:eastAsia="Arial" w:hAnsi="Arial" w:cs="Arial"/>
            <w:color w:val="000000" w:themeColor="text1"/>
          </w:rPr>
          <w:delText>Pico Boulevard project area</w:delText>
        </w:r>
      </w:del>
      <w:ins w:id="20" w:author="Maginn, Teddy" w:date="2025-05-29T18:31:00Z">
        <w:r w:rsidRPr="2F15973A">
          <w:rPr>
            <w:rFonts w:ascii="Arial" w:eastAsia="Arial" w:hAnsi="Arial" w:cs="Arial"/>
          </w:rPr>
          <w:t>Pico Study Area</w:t>
        </w:r>
      </w:ins>
      <w:r w:rsidRPr="2F15973A">
        <w:rPr>
          <w:rFonts w:ascii="Arial" w:eastAsia="Arial" w:hAnsi="Arial" w:cs="Arial"/>
          <w:color w:val="000000" w:themeColor="text1"/>
        </w:rPr>
        <w:t>.</w:t>
      </w:r>
    </w:p>
    <w:p w14:paraId="168F6987" w14:textId="49069252" w:rsidR="3F68612E" w:rsidRDefault="06E1CD87" w:rsidP="06E1CD87">
      <w:pPr>
        <w:pStyle w:val="ListParagraph"/>
        <w:numPr>
          <w:ilvl w:val="0"/>
          <w:numId w:val="69"/>
        </w:numPr>
        <w:spacing w:before="200" w:after="200"/>
        <w:rPr>
          <w:rFonts w:ascii="Arial" w:eastAsia="Arial" w:hAnsi="Arial" w:cs="Arial"/>
          <w:color w:val="000000" w:themeColor="text1"/>
        </w:rPr>
      </w:pPr>
      <w:r w:rsidRPr="06E1CD87">
        <w:rPr>
          <w:rFonts w:ascii="Arial" w:eastAsia="Arial" w:hAnsi="Arial" w:cs="Arial"/>
          <w:color w:val="000000" w:themeColor="text1"/>
        </w:rPr>
        <w:t>Work with community members and resident leaders to identify meaningful ways to preserve community assets and to address socio-cultural barriers between transportation projects and community members.</w:t>
      </w:r>
    </w:p>
    <w:p w14:paraId="5CB30D98" w14:textId="093C18E1" w:rsidR="3F68612E" w:rsidRDefault="06E1CD87" w:rsidP="06E1CD87">
      <w:pPr>
        <w:pStyle w:val="ListParagraph"/>
        <w:numPr>
          <w:ilvl w:val="0"/>
          <w:numId w:val="69"/>
        </w:numPr>
        <w:spacing w:before="200" w:after="200"/>
        <w:rPr>
          <w:rFonts w:ascii="Arial" w:eastAsia="Arial" w:hAnsi="Arial" w:cs="Arial"/>
          <w:color w:val="000000" w:themeColor="text1"/>
        </w:rPr>
      </w:pPr>
      <w:r w:rsidRPr="06E1CD87">
        <w:rPr>
          <w:rFonts w:ascii="Arial" w:eastAsia="Arial" w:hAnsi="Arial" w:cs="Arial"/>
          <w:color w:val="000000" w:themeColor="text1"/>
        </w:rPr>
        <w:t>Inform the overall scope, implementation timeline, and engagement strategy.</w:t>
      </w:r>
    </w:p>
    <w:p w14:paraId="32F450FD" w14:textId="42C801DC" w:rsidR="3F68612E" w:rsidRDefault="190A24D5" w:rsidP="06E1CD87">
      <w:pPr>
        <w:pStyle w:val="ListParagraph"/>
        <w:numPr>
          <w:ilvl w:val="0"/>
          <w:numId w:val="69"/>
        </w:numPr>
        <w:spacing w:before="200" w:after="200"/>
        <w:rPr>
          <w:rFonts w:ascii="Arial" w:eastAsia="Arial" w:hAnsi="Arial" w:cs="Arial"/>
          <w:color w:val="000000" w:themeColor="text1"/>
        </w:rPr>
      </w:pPr>
      <w:r w:rsidRPr="190A24D5">
        <w:rPr>
          <w:rFonts w:ascii="Arial" w:eastAsia="Arial" w:hAnsi="Arial" w:cs="Arial"/>
          <w:color w:val="000000" w:themeColor="text1"/>
        </w:rPr>
        <w:t>Identify direct service providers, advocates and programmatic needs that should be considered throughout and after the life of the project.</w:t>
      </w:r>
    </w:p>
    <w:p w14:paraId="42352B17" w14:textId="43DC15B2" w:rsidR="3F68612E" w:rsidRDefault="2F15973A">
      <w:pPr>
        <w:pStyle w:val="BulletedList"/>
        <w:rPr>
          <w:rFonts w:eastAsia="Arial" w:cs="Arial"/>
        </w:rPr>
        <w:pPrChange w:id="21" w:author="Maginn, Teddy" w:date="2025-05-29T18:31:00Z">
          <w:pPr>
            <w:pStyle w:val="BodyTextFirstIndent"/>
          </w:pPr>
        </w:pPrChange>
      </w:pPr>
      <w:r w:rsidRPr="2F15973A">
        <w:rPr>
          <w:rFonts w:eastAsia="Arial" w:cs="Arial"/>
        </w:rPr>
        <w:t xml:space="preserve">Through this social climate analysis, we identified key social and cultural factors that influence how residents use transportation facilities in </w:t>
      </w:r>
      <w:proofErr w:type="spellStart"/>
      <w:r w:rsidRPr="2F15973A">
        <w:rPr>
          <w:rFonts w:eastAsia="Arial" w:cs="Arial"/>
        </w:rPr>
        <w:t>the</w:t>
      </w:r>
      <w:del w:id="22" w:author="Maginn, Teddy" w:date="2025-05-29T18:31:00Z">
        <w:r w:rsidR="35653A74" w:rsidRPr="2F15973A" w:rsidDel="2F15973A">
          <w:rPr>
            <w:rFonts w:eastAsia="Arial" w:cs="Arial"/>
          </w:rPr>
          <w:delText xml:space="preserve"> Pico Boulevard corridor</w:delText>
        </w:r>
      </w:del>
      <w:ins w:id="23" w:author="Maginn, Teddy" w:date="2025-05-29T18:31:00Z">
        <w:r w:rsidRPr="2F15973A">
          <w:rPr>
            <w:rFonts w:ascii="Arial" w:eastAsia="Arial" w:hAnsi="Arial" w:cs="Arial"/>
          </w:rPr>
          <w:t>Pico</w:t>
        </w:r>
        <w:proofErr w:type="spellEnd"/>
        <w:r w:rsidRPr="2F15973A">
          <w:rPr>
            <w:rFonts w:ascii="Arial" w:eastAsia="Arial" w:hAnsi="Arial" w:cs="Arial"/>
          </w:rPr>
          <w:t xml:space="preserve"> Study Area</w:t>
        </w:r>
      </w:ins>
      <w:r w:rsidRPr="2F15973A">
        <w:rPr>
          <w:rFonts w:eastAsia="Arial" w:cs="Arial"/>
        </w:rPr>
        <w:t>. We also worked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be considered throughout and beyond the life of the project.</w:t>
      </w:r>
    </w:p>
    <w:p w14:paraId="33B49537" w14:textId="14272364" w:rsidR="5E8EBC32" w:rsidRDefault="35653A74" w:rsidP="5E8EBC32">
      <w:pPr>
        <w:pStyle w:val="BodyTextFirstIndent"/>
        <w:rPr>
          <w:rFonts w:eastAsia="Arial" w:cs="Arial"/>
        </w:rPr>
      </w:pPr>
      <w:r w:rsidRPr="35653A74">
        <w:rPr>
          <w:rFonts w:eastAsia="Arial" w:cs="Arial"/>
        </w:rPr>
        <w:t>Among early findings about the makeup of the corridor, there are several that we believe should most closely guide engagement to ensure that the residents who are contributing their perspectives is representative of the corridor itself. These include:</w:t>
      </w:r>
    </w:p>
    <w:p w14:paraId="46C4DB42" w14:textId="14CB1724" w:rsidR="5E8EBC32" w:rsidRDefault="35653A74" w:rsidP="5E8EBC32">
      <w:pPr>
        <w:pStyle w:val="BodyTextFirstIndent"/>
        <w:numPr>
          <w:ilvl w:val="0"/>
          <w:numId w:val="3"/>
        </w:numPr>
        <w:rPr>
          <w:rFonts w:eastAsia="Arial" w:cs="Arial"/>
        </w:rPr>
      </w:pPr>
      <w:r w:rsidRPr="35653A74">
        <w:rPr>
          <w:rFonts w:eastAsia="Arial" w:cs="Arial"/>
        </w:rPr>
        <w:t>The share of residents who identify as Hispanic or Latino (57%)</w:t>
      </w:r>
    </w:p>
    <w:p w14:paraId="64468474" w14:textId="2F6878F6" w:rsidR="5E8EBC32" w:rsidRDefault="35653A74" w:rsidP="5E8EBC32">
      <w:pPr>
        <w:pStyle w:val="BodyTextFirstIndent"/>
        <w:numPr>
          <w:ilvl w:val="0"/>
          <w:numId w:val="3"/>
        </w:numPr>
        <w:rPr>
          <w:rFonts w:eastAsia="Arial" w:cs="Arial"/>
        </w:rPr>
      </w:pPr>
      <w:r w:rsidRPr="35653A74">
        <w:rPr>
          <w:rFonts w:eastAsia="Arial" w:cs="Arial"/>
        </w:rPr>
        <w:t>The share of residents who identify as Asian (21%)</w:t>
      </w:r>
    </w:p>
    <w:p w14:paraId="42591486" w14:textId="371D8C53" w:rsidR="5E8EBC32" w:rsidRDefault="35653A74" w:rsidP="5E8EBC32">
      <w:pPr>
        <w:pStyle w:val="BodyTextFirstIndent"/>
        <w:numPr>
          <w:ilvl w:val="0"/>
          <w:numId w:val="3"/>
        </w:numPr>
        <w:rPr>
          <w:rFonts w:eastAsia="Arial" w:cs="Arial"/>
        </w:rPr>
      </w:pPr>
      <w:r w:rsidRPr="35653A74">
        <w:rPr>
          <w:rFonts w:eastAsia="Arial" w:cs="Arial"/>
        </w:rPr>
        <w:t>The share of households who are homeowners (13%) and the share of residents who are renters (87%)</w:t>
      </w:r>
    </w:p>
    <w:p w14:paraId="4A5EE954" w14:textId="4757F742" w:rsidR="321DD3F4" w:rsidRDefault="35653A74" w:rsidP="321DD3F4">
      <w:pPr>
        <w:pStyle w:val="BodyTextFirstIndent"/>
        <w:numPr>
          <w:ilvl w:val="0"/>
          <w:numId w:val="3"/>
        </w:numPr>
        <w:rPr>
          <w:rFonts w:eastAsia="Arial" w:cs="Arial"/>
        </w:rPr>
      </w:pPr>
      <w:r w:rsidRPr="35653A74">
        <w:rPr>
          <w:rFonts w:eastAsia="Arial" w:cs="Arial"/>
        </w:rPr>
        <w:t>The share of residents living below the federal poverty line (24%)</w:t>
      </w:r>
    </w:p>
    <w:p w14:paraId="38FF2B43" w14:textId="722EC2D6" w:rsidR="06E1CD87" w:rsidRDefault="35653A74" w:rsidP="06E1CD87">
      <w:pPr>
        <w:pStyle w:val="BodyTextFirstIndent"/>
        <w:rPr>
          <w:rFonts w:eastAsia="Arial" w:cs="Arial"/>
        </w:rPr>
      </w:pPr>
      <w:r w:rsidRPr="35653A74">
        <w:rPr>
          <w:rFonts w:eastAsia="Arial" w:cs="Arial"/>
        </w:rPr>
        <w:t>Other key findings from the demographic analysis include:</w:t>
      </w:r>
    </w:p>
    <w:p w14:paraId="233AFE76" w14:textId="65B1279C" w:rsidR="06E1CD87" w:rsidRDefault="2F15973A" w:rsidP="355B3BB7">
      <w:pPr>
        <w:pStyle w:val="BodyTextFirstIndent"/>
        <w:numPr>
          <w:ilvl w:val="0"/>
          <w:numId w:val="4"/>
        </w:numPr>
      </w:pPr>
      <w:r w:rsidRPr="2F15973A">
        <w:rPr>
          <w:b/>
          <w:bCs/>
          <w:color w:val="00568B"/>
        </w:rPr>
        <w:lastRenderedPageBreak/>
        <w:t>Race and Ethnicity:</w:t>
      </w:r>
      <w:r w:rsidRPr="2F15973A">
        <w:rPr>
          <w:color w:val="00568B"/>
        </w:rPr>
        <w:t xml:space="preserve"> </w:t>
      </w:r>
      <w:r>
        <w:t xml:space="preserve">The </w:t>
      </w:r>
      <w:del w:id="24" w:author="Maginn, Teddy" w:date="2025-05-29T18:32:00Z">
        <w:r w:rsidR="35653A74" w:rsidDel="2F15973A">
          <w:delText xml:space="preserve">Pico Boulevard corridor </w:delText>
        </w:r>
      </w:del>
      <w:ins w:id="25" w:author="Maginn, Teddy" w:date="2025-05-29T18:32:00Z">
        <w:r w:rsidRPr="2F15973A">
          <w:rPr>
            <w:rFonts w:eastAsia="Arial" w:cs="Arial"/>
          </w:rPr>
          <w:t xml:space="preserve">Pico Study Area </w:t>
        </w:r>
      </w:ins>
      <w:r>
        <w:t>is home to over 151,000 people, with a majority identifying as Hispanic or Latino (57%), followed by Asian (21%), and smaller shares of White and Black residents (each under 10%). Just under half (48%) of residents in the corridor were foreign born.</w:t>
      </w:r>
    </w:p>
    <w:p w14:paraId="524FA3AF" w14:textId="1B722C12" w:rsidR="06E1CD87" w:rsidRDefault="355B3BB7" w:rsidP="355B3BB7">
      <w:pPr>
        <w:pStyle w:val="BodyTextFirstIndent"/>
        <w:numPr>
          <w:ilvl w:val="0"/>
          <w:numId w:val="4"/>
        </w:numPr>
      </w:pPr>
      <w:r w:rsidRPr="355B3BB7">
        <w:rPr>
          <w:b/>
          <w:bCs/>
          <w:color w:val="00578B" w:themeColor="accent3"/>
        </w:rPr>
        <w:t xml:space="preserve">Language Access Needs: </w:t>
      </w:r>
      <w:r w:rsidRPr="355B3BB7">
        <w:t>While many residents speak English "very well," a significant portion does not, necessitating multilingual outreach. Spanish is the most widely spoken non-English language (spoken by over 74,000 people), followed by Asian or Pacific Island languages.</w:t>
      </w:r>
    </w:p>
    <w:p w14:paraId="55802B19" w14:textId="6A65F6B3" w:rsidR="06E1CD87" w:rsidRDefault="355B3BB7" w:rsidP="355B3BB7">
      <w:pPr>
        <w:pStyle w:val="BodyTextFirstIndent"/>
        <w:numPr>
          <w:ilvl w:val="0"/>
          <w:numId w:val="4"/>
        </w:numPr>
      </w:pPr>
      <w:r w:rsidRPr="355B3BB7">
        <w:rPr>
          <w:b/>
          <w:bCs/>
          <w:color w:val="00578B" w:themeColor="accent3"/>
        </w:rPr>
        <w:t>Economic Vulnerability:</w:t>
      </w:r>
      <w:r w:rsidRPr="355B3BB7">
        <w:t xml:space="preserve"> </w:t>
      </w:r>
      <w:proofErr w:type="gramStart"/>
      <w:r w:rsidRPr="355B3BB7">
        <w:t>A majority of</w:t>
      </w:r>
      <w:proofErr w:type="gramEnd"/>
      <w:r w:rsidRPr="355B3BB7">
        <w:t xml:space="preserve"> census tracts have median household incomes below $50,000, and nearly a quarter of the population lives below the federal poverty line. Most of the corridor is designated as a Disadvantaged Community under California’s Senate Bill 535.</w:t>
      </w:r>
    </w:p>
    <w:p w14:paraId="30BC8CB0" w14:textId="566EAC11" w:rsidR="06E1CD87" w:rsidRDefault="355B3BB7" w:rsidP="355B3BB7">
      <w:pPr>
        <w:pStyle w:val="BodyTextFirstIndent"/>
        <w:numPr>
          <w:ilvl w:val="0"/>
          <w:numId w:val="4"/>
        </w:numPr>
      </w:pPr>
      <w:r w:rsidRPr="355B3BB7">
        <w:rPr>
          <w:b/>
          <w:bCs/>
          <w:color w:val="00578B" w:themeColor="accent3"/>
        </w:rPr>
        <w:t>Housing Insecurity:</w:t>
      </w:r>
      <w:r w:rsidRPr="355B3BB7">
        <w:t xml:space="preserve"> Roughly 86% of households are renters, and more than half of households in 37 census tracts are rent burdened. In six tracts, median households spend over 40% of </w:t>
      </w:r>
      <w:r w:rsidR="00255343" w:rsidRPr="355B3BB7">
        <w:t>their income</w:t>
      </w:r>
      <w:r w:rsidRPr="355B3BB7">
        <w:t xml:space="preserve"> on housing.</w:t>
      </w:r>
    </w:p>
    <w:p w14:paraId="46C7D7D6" w14:textId="3F34F770" w:rsidR="06E1CD87" w:rsidRDefault="35653A74" w:rsidP="355B3BB7">
      <w:pPr>
        <w:pStyle w:val="BodyTextFirstIndent"/>
        <w:numPr>
          <w:ilvl w:val="0"/>
          <w:numId w:val="4"/>
        </w:numPr>
      </w:pPr>
      <w:r w:rsidRPr="35653A74">
        <w:rPr>
          <w:b/>
          <w:bCs/>
          <w:color w:val="00568B"/>
        </w:rPr>
        <w:t xml:space="preserve">Digital Divide: </w:t>
      </w:r>
      <w:r w:rsidRPr="35653A74">
        <w:t>Internet and device access is unequal across the corridor. Several eastern tracts have over 20% of households without internet and more than 10% without any device, with some households relying solely on smartphones.</w:t>
      </w:r>
    </w:p>
    <w:p w14:paraId="6CCB4C45" w14:textId="11CB4E38" w:rsidR="06E1CD87" w:rsidRDefault="355B3BB7" w:rsidP="355B3BB7">
      <w:pPr>
        <w:pStyle w:val="BodyTextFirstIndent"/>
        <w:numPr>
          <w:ilvl w:val="0"/>
          <w:numId w:val="4"/>
        </w:numPr>
      </w:pPr>
      <w:r w:rsidRPr="355B3BB7">
        <w:rPr>
          <w:b/>
          <w:bCs/>
          <w:color w:val="00578B" w:themeColor="accent3"/>
        </w:rPr>
        <w:t>Transportation and Commute Patterns:</w:t>
      </w:r>
      <w:r w:rsidRPr="355B3BB7">
        <w:t xml:space="preserve"> Despite high car usage (60%), car access is uneven. In some </w:t>
      </w:r>
      <w:proofErr w:type="gramStart"/>
      <w:r w:rsidRPr="355B3BB7">
        <w:t>tracts</w:t>
      </w:r>
      <w:proofErr w:type="gramEnd"/>
      <w:r w:rsidRPr="355B3BB7">
        <w:t>, over 50% of households lack a vehicle, particularly near light rail stations. About 18% of residents commute by transit, and 14% have commutes over an hour.</w:t>
      </w:r>
    </w:p>
    <w:p w14:paraId="36751A08" w14:textId="2C5E3957" w:rsidR="06E1CD87" w:rsidRDefault="355B3BB7" w:rsidP="355B3BB7">
      <w:pPr>
        <w:pStyle w:val="BodyTextFirstIndent"/>
        <w:numPr>
          <w:ilvl w:val="0"/>
          <w:numId w:val="4"/>
        </w:numPr>
      </w:pPr>
      <w:r w:rsidRPr="355B3BB7">
        <w:rPr>
          <w:b/>
          <w:bCs/>
          <w:color w:val="00578B" w:themeColor="accent3"/>
        </w:rPr>
        <w:t xml:space="preserve">Disability Distribution: </w:t>
      </w:r>
      <w:r w:rsidRPr="355B3BB7">
        <w:t xml:space="preserve">Approximately 11% of residents have a disability, but their distribution varies significantly. Certain </w:t>
      </w:r>
      <w:proofErr w:type="gramStart"/>
      <w:r w:rsidRPr="355B3BB7">
        <w:t>tracts—</w:t>
      </w:r>
      <w:proofErr w:type="gramEnd"/>
      <w:r w:rsidRPr="355B3BB7">
        <w:t xml:space="preserve">especially in the western, northeastern, and southeastern </w:t>
      </w:r>
      <w:proofErr w:type="gramStart"/>
      <w:r w:rsidRPr="355B3BB7">
        <w:t>areas—</w:t>
      </w:r>
      <w:proofErr w:type="gramEnd"/>
      <w:r w:rsidRPr="355B3BB7">
        <w:t>have much higher concentrations of residents with vision, hearing, or ambulatory difficulties.</w:t>
      </w:r>
    </w:p>
    <w:p w14:paraId="2F45D404" w14:textId="0828992D" w:rsidR="06E1CD87" w:rsidRDefault="1EE0BF50" w:rsidP="355B3BB7">
      <w:pPr>
        <w:pStyle w:val="BodyTextFirstIndent"/>
        <w:numPr>
          <w:ilvl w:val="0"/>
          <w:numId w:val="4"/>
        </w:numPr>
      </w:pPr>
      <w:r w:rsidRPr="1EE0BF50">
        <w:rPr>
          <w:b/>
          <w:bCs/>
          <w:color w:val="00568B"/>
        </w:rPr>
        <w:t>Youth and Families:</w:t>
      </w:r>
      <w:r w:rsidRPr="1EE0BF50">
        <w:t xml:space="preserve"> Around 12,000 households include children, and nearly half are single-parent households. </w:t>
      </w:r>
    </w:p>
    <w:p w14:paraId="3CA82084" w14:textId="6D3923FC" w:rsidR="06E1CD87" w:rsidRDefault="355B3BB7" w:rsidP="355B3BB7">
      <w:pPr>
        <w:pStyle w:val="BodyTextFirstIndent"/>
        <w:numPr>
          <w:ilvl w:val="0"/>
          <w:numId w:val="4"/>
        </w:numPr>
      </w:pPr>
      <w:r w:rsidRPr="355B3BB7">
        <w:rPr>
          <w:b/>
          <w:bCs/>
          <w:color w:val="00578B" w:themeColor="accent3"/>
        </w:rPr>
        <w:lastRenderedPageBreak/>
        <w:t>Environmental and Health Risks:</w:t>
      </w:r>
      <w:r w:rsidRPr="355B3BB7">
        <w:t xml:space="preserve"> </w:t>
      </w:r>
      <w:proofErr w:type="gramStart"/>
      <w:r w:rsidRPr="355B3BB7">
        <w:t>The majority of</w:t>
      </w:r>
      <w:proofErr w:type="gramEnd"/>
      <w:r w:rsidRPr="355B3BB7">
        <w:t xml:space="preserve"> the corridor </w:t>
      </w:r>
      <w:proofErr w:type="gramStart"/>
      <w:r w:rsidRPr="355B3BB7">
        <w:t>is located in</w:t>
      </w:r>
      <w:proofErr w:type="gramEnd"/>
      <w:r w:rsidRPr="355B3BB7">
        <w:t xml:space="preserve"> high-priority areas for new parks, based on factors like air pollution, heat islands, and density of low-income households and people of color.</w:t>
      </w:r>
    </w:p>
    <w:p w14:paraId="3B683C4E" w14:textId="4756ADC4" w:rsidR="06E1CD87" w:rsidRDefault="355B3BB7" w:rsidP="355B3BB7">
      <w:pPr>
        <w:pStyle w:val="BodyTextFirstIndent"/>
        <w:numPr>
          <w:ilvl w:val="0"/>
          <w:numId w:val="4"/>
        </w:numPr>
      </w:pPr>
      <w:r w:rsidRPr="355B3BB7">
        <w:rPr>
          <w:b/>
          <w:bCs/>
          <w:color w:val="00578B" w:themeColor="accent3"/>
        </w:rPr>
        <w:t>Zoning and Land Use:</w:t>
      </w:r>
      <w:r w:rsidRPr="355B3BB7">
        <w:t xml:space="preserve"> The corridor is predominantly zoned for commercial or commercial-manufacturing use, while surrounding neighborhoods are largely low-medium residential. There are limited publicly </w:t>
      </w:r>
      <w:proofErr w:type="gramStart"/>
      <w:r w:rsidRPr="355B3BB7">
        <w:t>zoned lots</w:t>
      </w:r>
      <w:proofErr w:type="gramEnd"/>
      <w:r w:rsidRPr="355B3BB7">
        <w:t xml:space="preserve"> and uneven park access.</w:t>
      </w:r>
    </w:p>
    <w:p w14:paraId="1DD8AF90" w14:textId="12CD8E08" w:rsidR="355B3BB7" w:rsidRDefault="1EE0BF50" w:rsidP="355B3BB7">
      <w:pPr>
        <w:pStyle w:val="BodyTextFirstIndent"/>
      </w:pPr>
      <w:r w:rsidRPr="1EE0BF50">
        <w:t>Based on these findings, the following recommendations emerged:</w:t>
      </w:r>
    </w:p>
    <w:p w14:paraId="515BA54C" w14:textId="25BB3861" w:rsidR="1EE0BF50" w:rsidRDefault="3B671D8C" w:rsidP="1EE0BF50">
      <w:pPr>
        <w:pStyle w:val="BodyTextFirstIndent"/>
        <w:numPr>
          <w:ilvl w:val="0"/>
          <w:numId w:val="4"/>
        </w:numPr>
      </w:pPr>
      <w:r w:rsidRPr="3B671D8C">
        <w:rPr>
          <w:b/>
          <w:bCs/>
          <w:color w:val="00568B"/>
        </w:rPr>
        <w:t>Provide culturally and linguistically inclusive outreach,</w:t>
      </w:r>
      <w:r w:rsidRPr="3B671D8C">
        <w:t xml:space="preserve"> with materials in Spanish, and potentially in Korean, Chinese, and Tagalog as well, and staff who reflect the community’s diversity. </w:t>
      </w:r>
    </w:p>
    <w:p w14:paraId="0F6E64DE" w14:textId="5A6C956A" w:rsidR="1EE0BF50" w:rsidRDefault="1EE0BF50" w:rsidP="1EE0BF50">
      <w:pPr>
        <w:pStyle w:val="BodyTextFirstIndent"/>
        <w:numPr>
          <w:ilvl w:val="0"/>
          <w:numId w:val="4"/>
        </w:numPr>
      </w:pPr>
      <w:r w:rsidRPr="1EE0BF50">
        <w:rPr>
          <w:b/>
          <w:bCs/>
          <w:color w:val="00568B"/>
        </w:rPr>
        <w:t>Use multiple communication methods beyond digital tools</w:t>
      </w:r>
      <w:r w:rsidRPr="1EE0BF50">
        <w:t>—especially in areas with limited internet access—including printed materials, phone outreach, in-person events, and mobile-friendly platforms.</w:t>
      </w:r>
    </w:p>
    <w:p w14:paraId="31D0E715" w14:textId="36F702CE" w:rsidR="1EE0BF50" w:rsidRDefault="1EE0BF50" w:rsidP="1EE0BF50">
      <w:pPr>
        <w:pStyle w:val="BodyTextFirstIndent"/>
        <w:numPr>
          <w:ilvl w:val="0"/>
          <w:numId w:val="4"/>
        </w:numPr>
      </w:pPr>
      <w:r w:rsidRPr="1EE0BF50">
        <w:rPr>
          <w:b/>
          <w:bCs/>
          <w:color w:val="00568B"/>
        </w:rPr>
        <w:t xml:space="preserve">Ensure full accessibility for people with disabilities </w:t>
      </w:r>
      <w:r w:rsidRPr="1EE0BF50">
        <w:t>by offering multiple accessible formats (e.g., large print, ASL, Braille), holding events in ADA-compliant locations, and partnering with disability organizations.</w:t>
      </w:r>
    </w:p>
    <w:p w14:paraId="54AB5B06" w14:textId="45A35A41" w:rsidR="1EE0BF50" w:rsidRDefault="1EE0BF50" w:rsidP="1EE0BF50">
      <w:pPr>
        <w:pStyle w:val="BodyTextFirstIndent"/>
        <w:numPr>
          <w:ilvl w:val="0"/>
          <w:numId w:val="4"/>
        </w:numPr>
      </w:pPr>
      <w:r w:rsidRPr="1EE0BF50">
        <w:rPr>
          <w:b/>
          <w:bCs/>
          <w:color w:val="00568B"/>
        </w:rPr>
        <w:t xml:space="preserve">Tailor engagement by age group, </w:t>
      </w:r>
      <w:r w:rsidRPr="1EE0BF50">
        <w:t>using age-appropriate platforms and approaches—from gamified and creative media for youth to phone calls and senior center visits for older adults.</w:t>
      </w:r>
    </w:p>
    <w:p w14:paraId="402F503E" w14:textId="5175454E" w:rsidR="1EE0BF50" w:rsidRDefault="1EE0BF50" w:rsidP="1EE0BF50">
      <w:pPr>
        <w:pStyle w:val="BodyTextFirstIndent"/>
        <w:numPr>
          <w:ilvl w:val="0"/>
          <w:numId w:val="4"/>
        </w:numPr>
      </w:pPr>
      <w:r w:rsidRPr="1EE0BF50">
        <w:rPr>
          <w:b/>
          <w:bCs/>
          <w:color w:val="00568B"/>
        </w:rPr>
        <w:t xml:space="preserve">Support inclusive participation </w:t>
      </w:r>
      <w:r w:rsidRPr="1EE0BF50">
        <w:t>by addressing barriers like childcare, transportation, and scheduling; engage early in the process; build trust with historically excluded groups; and track engagement data to adjust strategies in real time.</w:t>
      </w:r>
    </w:p>
    <w:p w14:paraId="705B1F31" w14:textId="73ADDA97" w:rsidR="5C8D92B0" w:rsidRPr="00E007F2" w:rsidRDefault="5F2AF817" w:rsidP="5F2AF817">
      <w:pPr>
        <w:pStyle w:val="Heading2"/>
        <w:rPr>
          <w:rFonts w:ascii="Arial" w:eastAsia="Arial" w:hAnsi="Arial" w:cs="Arial"/>
        </w:rPr>
      </w:pPr>
      <w:bookmarkStart w:id="26" w:name="_Toc198799452"/>
      <w:r w:rsidRPr="5F2AF817">
        <w:rPr>
          <w:rFonts w:ascii="Arial" w:eastAsia="Arial" w:hAnsi="Arial" w:cs="Arial"/>
        </w:rPr>
        <w:t>Project Overview</w:t>
      </w:r>
      <w:bookmarkEnd w:id="26"/>
    </w:p>
    <w:p w14:paraId="7BE1AD9A" w14:textId="1C9D0626" w:rsidR="668AFC3B" w:rsidRDefault="2F15973A">
      <w:pPr>
        <w:pStyle w:val="BulletedList"/>
        <w:widowControl w:val="0"/>
        <w:rPr>
          <w:rFonts w:eastAsia="Arial" w:cs="Arial"/>
          <w:color w:val="000000" w:themeColor="text1"/>
          <w:sz w:val="22"/>
          <w:szCs w:val="22"/>
        </w:rPr>
        <w:pPrChange w:id="27" w:author="Maginn, Teddy" w:date="2025-05-29T18:32:00Z">
          <w:pPr>
            <w:pStyle w:val="BodyTextFirstIndent"/>
            <w:widowControl w:val="0"/>
          </w:pPr>
        </w:pPrChange>
      </w:pPr>
      <w:r w:rsidRPr="2F15973A">
        <w:rPr>
          <w:rFonts w:eastAsia="Arial" w:cs="Arial"/>
          <w:lang w:val="en"/>
        </w:rPr>
        <w:t>Between 2014 and 2023, there were 76 serious traffic collisions on</w:t>
      </w:r>
      <w:del w:id="28" w:author="Maginn, Teddy" w:date="2025-05-29T18:32:00Z">
        <w:r w:rsidR="5FF15BCF" w:rsidRPr="2F15973A" w:rsidDel="2F15973A">
          <w:rPr>
            <w:rFonts w:eastAsia="Arial" w:cs="Arial"/>
            <w:lang w:val="en"/>
          </w:rPr>
          <w:delText xml:space="preserve"> Pico Boulevard </w:delText>
        </w:r>
      </w:del>
      <w:ins w:id="29" w:author="Maginn, Teddy" w:date="2025-05-29T18:32:00Z">
        <w:r w:rsidRPr="2F15973A">
          <w:rPr>
            <w:rFonts w:ascii="Arial" w:eastAsia="Arial" w:hAnsi="Arial" w:cs="Arial"/>
          </w:rPr>
          <w:t xml:space="preserve">Pico Study Area </w:t>
        </w:r>
      </w:ins>
      <w:r w:rsidRPr="2F15973A">
        <w:rPr>
          <w:rFonts w:eastAsia="Arial" w:cs="Arial"/>
          <w:lang w:val="en"/>
        </w:rPr>
        <w:t xml:space="preserve">between Crenshaw Boulevard and Figueroa Street that resulted in severe injury or death. Sixty eight percent of these collisions involved people walking or biking, and all 11 people killed were pedestrians. </w:t>
      </w:r>
    </w:p>
    <w:p w14:paraId="61D38BF1" w14:textId="7E88E01A" w:rsidR="24321D39" w:rsidRDefault="2F15973A">
      <w:pPr>
        <w:pStyle w:val="BulletedList"/>
        <w:widowControl w:val="0"/>
        <w:rPr>
          <w:rFonts w:eastAsia="Arial" w:cs="Arial"/>
          <w:lang w:val="en"/>
        </w:rPr>
        <w:pPrChange w:id="30" w:author="Maginn, Teddy" w:date="2025-05-29T18:32:00Z">
          <w:pPr>
            <w:pStyle w:val="BodyTextFirstIndent"/>
            <w:widowControl w:val="0"/>
          </w:pPr>
        </w:pPrChange>
      </w:pPr>
      <w:r w:rsidRPr="2F15973A">
        <w:rPr>
          <w:rFonts w:eastAsia="Arial" w:cs="Arial"/>
          <w:lang w:val="en"/>
        </w:rPr>
        <w:t xml:space="preserve">Due to the high number of severe collisions, </w:t>
      </w:r>
      <w:del w:id="31" w:author="Maginn, Teddy" w:date="2025-05-29T18:32:00Z">
        <w:r w:rsidR="5FF15BCF" w:rsidRPr="2F15973A" w:rsidDel="2F15973A">
          <w:rPr>
            <w:rFonts w:eastAsia="Arial" w:cs="Arial"/>
            <w:lang w:val="en"/>
          </w:rPr>
          <w:delText>Pico Boulevard</w:delText>
        </w:r>
      </w:del>
      <w:ins w:id="32" w:author="Maginn, Teddy" w:date="2025-05-29T18:32:00Z">
        <w:r w:rsidRPr="2F15973A">
          <w:rPr>
            <w:rFonts w:ascii="Arial" w:eastAsia="Arial" w:hAnsi="Arial" w:cs="Arial"/>
          </w:rPr>
          <w:t>Pico Study Area</w:t>
        </w:r>
      </w:ins>
      <w:r w:rsidRPr="2F15973A">
        <w:rPr>
          <w:rFonts w:eastAsia="Arial" w:cs="Arial"/>
          <w:lang w:val="en"/>
        </w:rPr>
        <w:t xml:space="preserve"> was identified as a </w:t>
      </w:r>
      <w:r w:rsidRPr="2F15973A">
        <w:rPr>
          <w:rFonts w:eastAsia="Arial" w:cs="Arial"/>
          <w:lang w:val="en"/>
        </w:rPr>
        <w:lastRenderedPageBreak/>
        <w:t>priority corridor in the City’s Vision Zero High Injury Network. Initially, the segment between Western Avenue and Union Avenue was prioritized in 2017. In 2019, the corridor between Western Avenue and 2nd Avenue was added, and by 2024, the stretch between 4th Avenue and Union Avenue had also been included as a high-priority segment. A map of the project boundaries is included below.</w:t>
      </w:r>
    </w:p>
    <w:p w14:paraId="760BECB6" w14:textId="4FE3CC89" w:rsidR="24321D39" w:rsidRDefault="5F2AF817" w:rsidP="5F2AF817">
      <w:pPr>
        <w:pStyle w:val="FigureTableNumber"/>
        <w:rPr>
          <w:rFonts w:ascii="Arial" w:eastAsia="Arial" w:hAnsi="Arial" w:cs="Arial"/>
        </w:rPr>
      </w:pPr>
      <w:r w:rsidRPr="5F2AF817">
        <w:rPr>
          <w:rFonts w:ascii="Arial" w:eastAsia="Arial" w:hAnsi="Arial" w:cs="Arial"/>
        </w:rPr>
        <w:t>Figure 1</w:t>
      </w:r>
    </w:p>
    <w:p w14:paraId="75AB17ED" w14:textId="347458EC" w:rsidR="24321D39" w:rsidRDefault="00B52E23" w:rsidP="5F2AF817">
      <w:pPr>
        <w:pStyle w:val="FigureTableTitle"/>
        <w:rPr>
          <w:rFonts w:ascii="Arial" w:eastAsia="Arial" w:hAnsi="Arial" w:cs="Arial"/>
          <w:lang w:val="en"/>
        </w:rPr>
      </w:pPr>
      <w:r>
        <w:rPr>
          <w:noProof/>
        </w:rPr>
        <w:drawing>
          <wp:anchor distT="0" distB="0" distL="114300" distR="114300" simplePos="0" relativeHeight="251664384" behindDoc="0" locked="0" layoutInCell="1" allowOverlap="1" wp14:anchorId="49A24EB9" wp14:editId="2EE7F482">
            <wp:simplePos x="0" y="0"/>
            <wp:positionH relativeFrom="margin">
              <wp:align>left</wp:align>
            </wp:positionH>
            <wp:positionV relativeFrom="paragraph">
              <wp:posOffset>287655</wp:posOffset>
            </wp:positionV>
            <wp:extent cx="5791200" cy="2870497"/>
            <wp:effectExtent l="0" t="0" r="0" b="6350"/>
            <wp:wrapTopAndBottom/>
            <wp:docPr id="1082518362" name="Picture 108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8362"/>
                    <pic:cNvPicPr/>
                  </pic:nvPicPr>
                  <pic:blipFill>
                    <a:blip r:embed="rId21">
                      <a:extLst>
                        <a:ext uri="{28A0092B-C50C-407E-A947-70E740481C1C}">
                          <a14:useLocalDpi xmlns:a14="http://schemas.microsoft.com/office/drawing/2010/main" val="0"/>
                        </a:ext>
                      </a:extLst>
                    </a:blip>
                    <a:srcRect l="29500" t="54205" r="28000" b="6542"/>
                    <a:stretch>
                      <a:fillRect/>
                    </a:stretch>
                  </pic:blipFill>
                  <pic:spPr>
                    <a:xfrm>
                      <a:off x="0" y="0"/>
                      <a:ext cx="5791200" cy="2870497"/>
                    </a:xfrm>
                    <a:prstGeom prst="rect">
                      <a:avLst/>
                    </a:prstGeom>
                  </pic:spPr>
                </pic:pic>
              </a:graphicData>
            </a:graphic>
            <wp14:sizeRelH relativeFrom="page">
              <wp14:pctWidth>0</wp14:pctWidth>
            </wp14:sizeRelH>
            <wp14:sizeRelV relativeFrom="page">
              <wp14:pctHeight>0</wp14:pctHeight>
            </wp14:sizeRelV>
          </wp:anchor>
        </w:drawing>
      </w:r>
      <w:r w:rsidR="5F2AF817" w:rsidRPr="5F2AF817">
        <w:rPr>
          <w:rFonts w:ascii="Arial" w:eastAsia="Arial" w:hAnsi="Arial" w:cs="Arial"/>
          <w:lang w:val="en"/>
        </w:rPr>
        <w:t xml:space="preserve">Pico Boulevard </w:t>
      </w:r>
      <w:ins w:id="33" w:author="Maginn, Teddy" w:date="2025-05-29T18:32:00Z">
        <w:r w:rsidR="5F2AF817" w:rsidRPr="5F2AF817">
          <w:rPr>
            <w:rFonts w:ascii="Arial" w:eastAsia="Arial" w:hAnsi="Arial" w:cs="Arial"/>
            <w:lang w:val="en"/>
          </w:rPr>
          <w:t xml:space="preserve">Safety and Connectivity </w:t>
        </w:r>
      </w:ins>
      <w:r w:rsidR="5F2AF817" w:rsidRPr="5F2AF817">
        <w:rPr>
          <w:rFonts w:ascii="Arial" w:eastAsia="Arial" w:hAnsi="Arial" w:cs="Arial"/>
          <w:lang w:val="en"/>
        </w:rPr>
        <w:t>Project Boundaries</w:t>
      </w:r>
    </w:p>
    <w:p w14:paraId="23DA924D" w14:textId="67702F6C" w:rsidR="668AFC3B" w:rsidRDefault="5FF15BCF" w:rsidP="5F2AF817">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14:paraId="152FA700" w14:textId="156DB054" w:rsidR="668AFC3B" w:rsidRDefault="1945FB75" w:rsidP="1945FB75">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14:paraId="17F06BB6" w14:textId="29A71967" w:rsidR="668AFC3B" w:rsidRDefault="5FF15BCF" w:rsidP="5F2AF817">
      <w:pPr>
        <w:pStyle w:val="BodyTextFirstIndent"/>
        <w:widowControl w:val="0"/>
        <w:rPr>
          <w:rFonts w:eastAsia="Arial" w:cs="Arial"/>
          <w:lang w:val="en"/>
        </w:rPr>
      </w:pPr>
      <w:r w:rsidRPr="5FF15BCF">
        <w:rPr>
          <w:rFonts w:eastAsia="Arial" w:cs="Arial"/>
          <w:lang w:val="en"/>
        </w:rPr>
        <w:t xml:space="preserve">The current Pico Boulevard Safety and Mobility Project spans approximately 3.5 miles from </w:t>
      </w:r>
      <w:r w:rsidRPr="5FF15BCF">
        <w:rPr>
          <w:rFonts w:eastAsia="Arial" w:cs="Arial"/>
          <w:lang w:val="en"/>
        </w:rPr>
        <w:lastRenderedPageBreak/>
        <w:t>Crenshaw Boulevard to Figueroa Street. The primary goals are to improve safety, reduce the frequency and severity of collisions, and strengthen bicycle connections across the city. A major focus of the project is to close a gap in the City’s bicycle network by implementing bike lanes that would link existing facilities on 4th Avenue and Figueroa Street.</w:t>
      </w:r>
    </w:p>
    <w:p w14:paraId="5D27A5B0" w14:textId="0BD15D41" w:rsidR="35463A32" w:rsidRDefault="5FF15BCF" w:rsidP="5F2AF817">
      <w:pPr>
        <w:pStyle w:val="BodyTextFirstIndent"/>
        <w:rPr>
          <w:rFonts w:eastAsia="Arial" w:cs="Arial"/>
          <w:color w:val="000000" w:themeColor="text1"/>
          <w:sz w:val="22"/>
          <w:szCs w:val="22"/>
        </w:rPr>
      </w:pPr>
      <w:r w:rsidRPr="5FF15BCF">
        <w:rPr>
          <w:rFonts w:eastAsia="Arial" w:cs="Arial"/>
          <w:lang w:val="en"/>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14:paraId="342208AA" w14:textId="18673C58" w:rsidR="668AFC3B" w:rsidRDefault="5FF15BCF" w:rsidP="5F2AF817">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14:paraId="16FD33C2" w14:textId="7CE942CB" w:rsidR="668AFC3B" w:rsidRPr="00970FD5" w:rsidRDefault="00970FD5" w:rsidP="00970FD5">
      <w:pPr>
        <w:pStyle w:val="BulletedList"/>
        <w:rPr>
          <w:rFonts w:ascii="Arial" w:eastAsia="Arial" w:hAnsi="Arial" w:cs="Arial"/>
          <w:color w:val="000000" w:themeColor="text1"/>
          <w:sz w:val="22"/>
          <w:szCs w:val="22"/>
          <w:lang w:val="en"/>
        </w:rPr>
      </w:pPr>
      <w:r>
        <w:rPr>
          <w:noProof/>
        </w:rPr>
        <w:drawing>
          <wp:anchor distT="0" distB="0" distL="114300" distR="114300" simplePos="0" relativeHeight="251665408" behindDoc="0" locked="0" layoutInCell="1" allowOverlap="1" wp14:anchorId="616712F6" wp14:editId="5F7734D0">
            <wp:simplePos x="0" y="0"/>
            <wp:positionH relativeFrom="column">
              <wp:posOffset>24130</wp:posOffset>
            </wp:positionH>
            <wp:positionV relativeFrom="paragraph">
              <wp:posOffset>767080</wp:posOffset>
            </wp:positionV>
            <wp:extent cx="5705476" cy="2124075"/>
            <wp:effectExtent l="0" t="0" r="9525" b="9525"/>
            <wp:wrapTopAndBottom/>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14:sizeRelH relativeFrom="page">
              <wp14:pctWidth>0</wp14:pctWidth>
            </wp14:sizeRelH>
            <wp14:sizeRelV relativeFrom="page">
              <wp14:pctHeight>0</wp14:pctHeight>
            </wp14:sizeRelV>
          </wp:anchor>
        </w:drawing>
      </w:r>
      <w:r w:rsidR="35653A74" w:rsidRPr="35653A74">
        <w:rPr>
          <w:rFonts w:ascii="Arial" w:eastAsia="Arial" w:hAnsi="Arial" w:cs="Arial"/>
          <w:b/>
          <w:color w:val="004068" w:themeColor="accent3" w:themeShade="BF"/>
          <w:lang w:val="en"/>
        </w:rPr>
        <w:t>Option 1:</w:t>
      </w:r>
      <w:r w:rsidR="35653A74" w:rsidRPr="35653A74">
        <w:rPr>
          <w:rFonts w:ascii="Arial" w:eastAsia="Arial" w:hAnsi="Arial" w:cs="Arial"/>
          <w:lang w:val="en"/>
        </w:rPr>
        <w:t xml:space="preserve"> A single lane in each direction with a continuous center left turn lane, parallel parking on one side of the street plus Class IV protected bike lanes on both sides of the </w:t>
      </w:r>
      <w:r w:rsidR="00255343" w:rsidRPr="35653A74">
        <w:rPr>
          <w:rFonts w:ascii="Arial" w:eastAsia="Arial" w:hAnsi="Arial" w:cs="Arial"/>
          <w:lang w:val="en"/>
        </w:rPr>
        <w:t>street.</w:t>
      </w:r>
      <w:r w:rsidR="35653A74" w:rsidRPr="35653A74">
        <w:rPr>
          <w:rFonts w:ascii="Arial" w:eastAsia="Arial" w:hAnsi="Arial" w:cs="Arial"/>
          <w:lang w:val="en"/>
        </w:rPr>
        <w:t xml:space="preserve"> </w:t>
      </w:r>
    </w:p>
    <w:p w14:paraId="42D15354"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26AABA77"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3003276B"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5E5146F5"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24C97F91"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7CA62B62"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30CFCD91" w14:textId="77777777" w:rsidR="00970FD5" w:rsidRP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5A99A181" w14:textId="0C08A5E7" w:rsidR="668AFC3B" w:rsidRDefault="1945FB75" w:rsidP="1945FB75">
      <w:pPr>
        <w:pStyle w:val="BulletedList"/>
        <w:rPr>
          <w:rFonts w:ascii="Arial" w:eastAsia="Arial" w:hAnsi="Arial" w:cs="Arial"/>
          <w:color w:val="000000" w:themeColor="text1"/>
          <w:sz w:val="22"/>
          <w:szCs w:val="22"/>
        </w:rPr>
      </w:pPr>
      <w:r w:rsidRPr="1945FB75">
        <w:rPr>
          <w:rFonts w:ascii="Arial" w:eastAsia="Arial" w:hAnsi="Arial" w:cs="Arial"/>
          <w:b/>
          <w:color w:val="004068" w:themeColor="accent3" w:themeShade="BF"/>
        </w:rPr>
        <w:t>Option 2:</w:t>
      </w:r>
      <w:r w:rsidRPr="1945FB75">
        <w:rPr>
          <w:rFonts w:ascii="Arial" w:eastAsia="Arial" w:hAnsi="Arial" w:cs="Arial"/>
        </w:rPr>
        <w:t xml:space="preserve"> A single lane in each direction with a continuous center turn lane, parallel parking on both sides plus Class II bike lanes in each direction. This option includes speed tables.  </w:t>
      </w:r>
    </w:p>
    <w:p w14:paraId="21276AC5" w14:textId="4070E827" w:rsidR="668AFC3B" w:rsidRDefault="00970FD5" w:rsidP="5F2AF817">
      <w:pPr>
        <w:spacing w:after="0"/>
        <w:ind w:left="720"/>
        <w:rPr>
          <w:rFonts w:ascii="Arial" w:eastAsia="Arial" w:hAnsi="Arial" w:cs="Arial"/>
        </w:rPr>
      </w:pPr>
      <w:r>
        <w:rPr>
          <w:noProof/>
        </w:rPr>
        <w:drawing>
          <wp:anchor distT="0" distB="0" distL="114300" distR="114300" simplePos="0" relativeHeight="251667456" behindDoc="0" locked="0" layoutInCell="1" allowOverlap="1" wp14:anchorId="4686FC08" wp14:editId="3A348615">
            <wp:simplePos x="0" y="0"/>
            <wp:positionH relativeFrom="column">
              <wp:posOffset>0</wp:posOffset>
            </wp:positionH>
            <wp:positionV relativeFrom="paragraph">
              <wp:posOffset>228600</wp:posOffset>
            </wp:positionV>
            <wp:extent cx="5705476" cy="2152650"/>
            <wp:effectExtent l="0" t="0" r="9525" b="0"/>
            <wp:wrapTopAndBottom/>
            <wp:docPr id="1276486668" name="Picture 1276486668" descr="A road with cars and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6668" name="Picture 1276486668" descr="A road with cars and bicycl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14:sizeRelH relativeFrom="page">
              <wp14:pctWidth>0</wp14:pctWidth>
            </wp14:sizeRelH>
            <wp14:sizeRelV relativeFrom="page">
              <wp14:pctHeight>0</wp14:pctHeight>
            </wp14:sizeRelV>
          </wp:anchor>
        </w:drawing>
      </w:r>
    </w:p>
    <w:p w14:paraId="18D11B31" w14:textId="08C88DDE" w:rsidR="668AFC3B" w:rsidRDefault="6BFBC758" w:rsidP="1945FB75">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be implemented in Fiscal Year 2024-2025. Further design details may be informed based on the community engagement process and more detailed collision analysis. </w:t>
      </w:r>
    </w:p>
    <w:p w14:paraId="36841D7A" w14:textId="16222C02" w:rsidR="24321D39" w:rsidRDefault="5FF15BCF" w:rsidP="5F2AF817">
      <w:pPr>
        <w:pStyle w:val="BodyTextFirstIndent"/>
        <w:rPr>
          <w:rFonts w:eastAsia="Arial" w:cs="Arial"/>
        </w:rPr>
      </w:pPr>
      <w:r w:rsidRPr="5FF15BCF">
        <w:rPr>
          <w:rFonts w:eastAsia="Arial" w:cs="Arial"/>
        </w:rPr>
        <w:t>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is anticipated in the seventh month. Post-implementation evaluation will include short-term adjustments within the first three months and a full safety assessment after approximately 1.5 years, once updated collision data becomes available.</w:t>
      </w:r>
    </w:p>
    <w:p w14:paraId="72C39F4A" w14:textId="48E6B9B8" w:rsidR="24321D39" w:rsidRDefault="5FF15BCF" w:rsidP="5F2AF817">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14:paraId="67B8103C" w14:textId="168E4546" w:rsidR="24321D39" w:rsidRDefault="5FF15BCF" w:rsidP="5F2AF817">
      <w:pPr>
        <w:pStyle w:val="BodyTextFirstIndent"/>
        <w:rPr>
          <w:rFonts w:eastAsia="Arial" w:cs="Arial"/>
        </w:rPr>
      </w:pPr>
      <w:r w:rsidRPr="5FF15BCF">
        <w:rPr>
          <w:rFonts w:eastAsia="Arial" w:cs="Arial"/>
        </w:rPr>
        <w:lastRenderedPageBreak/>
        <w:t>The project falls within Council Districts 1, 9, and 10 and is currently in the planning and design phase. It is classified as a Level 3b project, which refers to major efforts that significantly impact multiple neighborhoods and council districts and involve notable tradeoffs. A project website is forthcoming, and additional design updates will be made available as the engagement process progresses.</w:t>
      </w:r>
    </w:p>
    <w:p w14:paraId="64A8E784" w14:textId="63CEF4AE" w:rsidR="35463A32" w:rsidRDefault="5F2AF817" w:rsidP="5F2AF817">
      <w:pPr>
        <w:pStyle w:val="ListParagraph"/>
        <w:widowControl w:val="0"/>
        <w:numPr>
          <w:ilvl w:val="0"/>
          <w:numId w:val="35"/>
        </w:numPr>
        <w:spacing w:before="191" w:line="272" w:lineRule="auto"/>
        <w:ind w:right="4"/>
        <w:rPr>
          <w:rFonts w:ascii="Arial" w:eastAsia="Arial" w:hAnsi="Arial" w:cs="Arial"/>
          <w:color w:val="FF0000"/>
          <w:sz w:val="22"/>
          <w:szCs w:val="22"/>
        </w:rPr>
      </w:pPr>
      <w:commentRangeStart w:id="34"/>
      <w:r w:rsidRPr="5F2AF817">
        <w:rPr>
          <w:rFonts w:ascii="Arial" w:eastAsia="Arial" w:hAnsi="Arial" w:cs="Arial"/>
          <w:color w:val="FF0000"/>
          <w:sz w:val="22"/>
          <w:szCs w:val="22"/>
          <w:lang w:val="en"/>
        </w:rPr>
        <w:t>Indicate</w:t>
      </w:r>
      <w:commentRangeEnd w:id="34"/>
      <w:r w:rsidR="35463A32">
        <w:rPr>
          <w:rStyle w:val="CommentReference"/>
        </w:rPr>
        <w:commentReference w:id="34"/>
      </w:r>
      <w:r w:rsidRPr="5F2AF817">
        <w:rPr>
          <w:rFonts w:ascii="Arial" w:eastAsia="Arial" w:hAnsi="Arial" w:cs="Arial"/>
          <w:color w:val="FF0000"/>
          <w:sz w:val="22"/>
          <w:szCs w:val="22"/>
          <w:lang w:val="en"/>
        </w:rPr>
        <w:t xml:space="preserve"> all city agencies responsible for project delivery and the components that they are responsible for.</w:t>
      </w:r>
    </w:p>
    <w:p w14:paraId="175DE2CB" w14:textId="0D72BB76" w:rsidR="5C8D92B0" w:rsidRPr="00E007F2" w:rsidRDefault="5F2AF817" w:rsidP="5F2AF817">
      <w:pPr>
        <w:pStyle w:val="Heading1"/>
        <w:rPr>
          <w:rFonts w:ascii="Arial" w:eastAsia="Arial" w:hAnsi="Arial" w:cs="Arial"/>
        </w:rPr>
      </w:pPr>
      <w:bookmarkStart w:id="35" w:name="_Toc198799453"/>
      <w:r w:rsidRPr="5F2AF817">
        <w:rPr>
          <w:rFonts w:ascii="Arial" w:eastAsia="Arial" w:hAnsi="Arial" w:cs="Arial"/>
        </w:rPr>
        <w:lastRenderedPageBreak/>
        <w:t>Section One: Project Area and Community Background</w:t>
      </w:r>
      <w:bookmarkEnd w:id="35"/>
      <w:r w:rsidRPr="5F2AF817">
        <w:rPr>
          <w:rFonts w:ascii="Arial" w:eastAsia="Arial" w:hAnsi="Arial" w:cs="Arial"/>
        </w:rPr>
        <w:t xml:space="preserve"> </w:t>
      </w:r>
    </w:p>
    <w:p w14:paraId="7AD24D00" w14:textId="5C91929C" w:rsidR="10B8A86E" w:rsidRDefault="672966A3" w:rsidP="5F2AF817">
      <w:pPr>
        <w:pStyle w:val="BodyTextFirstIndent"/>
        <w:rPr>
          <w:rFonts w:eastAsia="Arial" w:cs="Arial"/>
          <w:lang w:val="en"/>
        </w:rPr>
      </w:pPr>
      <w:r w:rsidRPr="672966A3">
        <w:rPr>
          <w:rFonts w:eastAsia="Arial" w:cs="Arial"/>
          <w:lang w:val="en"/>
        </w:rPr>
        <w:t xml:space="preserve">To design equitable and effective community engagement strategies, it is critical to understand the socio-economic conditions and lived experiences of residents within the Project </w:t>
      </w:r>
      <w:ins w:id="36" w:author="Maginn, Teddy" w:date="2025-05-29T18:34:00Z">
        <w:r w:rsidRPr="672966A3">
          <w:rPr>
            <w:rFonts w:eastAsia="Arial" w:cs="Arial"/>
            <w:lang w:val="en"/>
          </w:rPr>
          <w:t xml:space="preserve">Study </w:t>
        </w:r>
      </w:ins>
      <w:r w:rsidRPr="672966A3">
        <w:rPr>
          <w:rFonts w:eastAsia="Arial" w:cs="Arial"/>
          <w:lang w:val="en"/>
        </w:rPr>
        <w:t>Area—defined here as the ½-mile radius surrounding Pico Boulevard from Crenshaw Boulevard to Figueroa Street.</w:t>
      </w:r>
      <w:r w:rsidRPr="672966A3">
        <w:rPr>
          <w:rFonts w:eastAsia="Arial" w:cs="Arial"/>
          <w:vertAlign w:val="superscript"/>
          <w:lang w:val="en"/>
        </w:rPr>
        <w:t>1</w:t>
      </w:r>
      <w:r w:rsidRPr="672966A3">
        <w:rPr>
          <w:rFonts w:eastAsia="Arial" w:cs="Arial"/>
          <w:lang w:val="en"/>
        </w:rPr>
        <w:t xml:space="preserve"> This section provides a comprehensive demographic and socioeconomic profile of the area, drawing from the 2019–2023 American Community Survey and other publicly available datasets.</w:t>
      </w:r>
    </w:p>
    <w:p w14:paraId="63EDB2FF" w14:textId="3D6B75B3" w:rsidR="10B8A86E" w:rsidRDefault="5FF15BCF" w:rsidP="5F2AF817">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14:paraId="754D2ED2" w14:textId="596D557C" w:rsidR="10B8A86E" w:rsidRDefault="5F2AF817" w:rsidP="5F2AF817">
      <w:pPr>
        <w:pStyle w:val="ListParagraph"/>
        <w:numPr>
          <w:ilvl w:val="0"/>
          <w:numId w:val="30"/>
        </w:numPr>
        <w:spacing w:before="240" w:after="240"/>
        <w:rPr>
          <w:rFonts w:ascii="Arial" w:eastAsia="Arial" w:hAnsi="Arial" w:cs="Arial"/>
          <w:lang w:val="en"/>
        </w:rPr>
      </w:pPr>
      <w:r w:rsidRPr="5F2AF817">
        <w:rPr>
          <w:rFonts w:ascii="Arial" w:eastAsia="Arial" w:hAnsi="Arial" w:cs="Arial"/>
          <w:lang w:val="en"/>
        </w:rPr>
        <w:t xml:space="preserve">Highlight key community needs that may influence mobility and infrastructure </w:t>
      </w:r>
      <w:proofErr w:type="gramStart"/>
      <w:r w:rsidRPr="5F2AF817">
        <w:rPr>
          <w:rFonts w:ascii="Arial" w:eastAsia="Arial" w:hAnsi="Arial" w:cs="Arial"/>
          <w:lang w:val="en"/>
        </w:rPr>
        <w:t>outcomes;</w:t>
      </w:r>
      <w:proofErr w:type="gramEnd"/>
    </w:p>
    <w:p w14:paraId="7FE29C7A" w14:textId="29848921" w:rsidR="10B8A86E" w:rsidRDefault="2F727D4F" w:rsidP="2F727D4F">
      <w:pPr>
        <w:pStyle w:val="ListParagraph"/>
        <w:numPr>
          <w:ilvl w:val="0"/>
          <w:numId w:val="30"/>
        </w:numPr>
        <w:spacing w:before="240" w:after="240"/>
        <w:rPr>
          <w:rFonts w:ascii="Arial" w:eastAsia="Arial" w:hAnsi="Arial" w:cs="Arial"/>
        </w:rPr>
      </w:pPr>
      <w:r w:rsidRPr="2F727D4F">
        <w:rPr>
          <w:rFonts w:ascii="Arial" w:eastAsia="Arial" w:hAnsi="Arial" w:cs="Arial"/>
        </w:rPr>
        <w:t>Inform culturally and contextually appropriate outreach and engagement approaches; and</w:t>
      </w:r>
    </w:p>
    <w:p w14:paraId="006BFDDB" w14:textId="1722D0F2" w:rsidR="10B8A86E" w:rsidRDefault="5F2AF817" w:rsidP="5F2AF817">
      <w:pPr>
        <w:pStyle w:val="ListParagraph"/>
        <w:numPr>
          <w:ilvl w:val="0"/>
          <w:numId w:val="30"/>
        </w:numPr>
        <w:spacing w:before="240" w:after="240"/>
        <w:rPr>
          <w:rFonts w:ascii="Arial" w:eastAsia="Arial" w:hAnsi="Arial" w:cs="Arial"/>
          <w:lang w:val="en"/>
        </w:rPr>
      </w:pPr>
      <w:r w:rsidRPr="5F2AF817">
        <w:rPr>
          <w:rFonts w:ascii="Arial" w:eastAsia="Arial" w:hAnsi="Arial" w:cs="Arial"/>
          <w:lang w:val="en"/>
        </w:rPr>
        <w:t>Ensure that LADOT’s programs and investments are responsive to the specific dynamics of the neighborhoods served.</w:t>
      </w:r>
    </w:p>
    <w:p w14:paraId="4089BDBF" w14:textId="0D7F2208" w:rsidR="10B8A86E" w:rsidRDefault="5FF15BCF" w:rsidP="5F2AF817">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14:paraId="0E44F1BF" w14:textId="0DCFC0A2" w:rsidR="5C8D92B0" w:rsidRDefault="5F2AF817" w:rsidP="5F2AF817">
      <w:pPr>
        <w:pStyle w:val="Heading2"/>
        <w:spacing w:before="160" w:after="80"/>
        <w:rPr>
          <w:rFonts w:ascii="Arial" w:eastAsia="Arial" w:hAnsi="Arial" w:cs="Arial"/>
          <w:color w:val="0F4761"/>
          <w:sz w:val="32"/>
          <w:szCs w:val="32"/>
        </w:rPr>
      </w:pPr>
      <w:bookmarkStart w:id="37" w:name="_Toc198799454"/>
      <w:r w:rsidRPr="5F2AF817">
        <w:rPr>
          <w:rFonts w:ascii="Arial" w:eastAsia="Arial" w:hAnsi="Arial" w:cs="Arial"/>
          <w:color w:val="0F4761"/>
          <w:sz w:val="32"/>
          <w:szCs w:val="32"/>
        </w:rPr>
        <w:t>Demographic Profile</w:t>
      </w:r>
      <w:bookmarkEnd w:id="37"/>
    </w:p>
    <w:p w14:paraId="343C2187" w14:textId="261D26F9" w:rsidR="7AED112C" w:rsidRDefault="672966A3" w:rsidP="672966A3">
      <w:pPr>
        <w:pStyle w:val="BulletedList"/>
        <w:rPr>
          <w:rFonts w:eastAsia="Arial" w:cs="Arial"/>
        </w:rPr>
      </w:pPr>
      <w:r w:rsidRPr="672966A3">
        <w:rPr>
          <w:rFonts w:eastAsia="Arial" w:cs="Arial"/>
        </w:rPr>
        <w:t xml:space="preserve">A total of 151,225 people reside </w:t>
      </w:r>
      <w:del w:id="38" w:author="Maginn, Teddy" w:date="2025-05-29T18:34:00Z">
        <w:r w:rsidR="0F185897" w:rsidRPr="672966A3" w:rsidDel="672966A3">
          <w:rPr>
            <w:rFonts w:eastAsia="Arial" w:cs="Arial"/>
          </w:rPr>
          <w:delText>along the Pico Boulevard corridor</w:delText>
        </w:r>
      </w:del>
      <w:ins w:id="39" w:author="Maginn, Teddy" w:date="2025-05-29T18:34:00Z">
        <w:r w:rsidRPr="672966A3">
          <w:rPr>
            <w:rFonts w:eastAsia="Arial" w:cs="Arial"/>
          </w:rPr>
          <w:t xml:space="preserve">in the </w:t>
        </w:r>
        <w:r w:rsidRPr="672966A3">
          <w:rPr>
            <w:rFonts w:ascii="Arial" w:eastAsia="Arial" w:hAnsi="Arial" w:cs="Arial"/>
          </w:rPr>
          <w:t>Pico Study Area</w:t>
        </w:r>
      </w:ins>
      <w:r w:rsidRPr="672966A3">
        <w:rPr>
          <w:rFonts w:eastAsia="Arial" w:cs="Arial"/>
        </w:rPr>
        <w:t xml:space="preserve">. In most census tracts within the corridor, the population ranges from 2,000 to 4,000, save for one outlier (figure 1). More than 7,000 people live in census tract 2079.02, which </w:t>
      </w:r>
      <w:proofErr w:type="gramStart"/>
      <w:r w:rsidRPr="672966A3">
        <w:rPr>
          <w:rFonts w:eastAsia="Arial" w:cs="Arial"/>
        </w:rPr>
        <w:t>is located in</w:t>
      </w:r>
      <w:proofErr w:type="gramEnd"/>
      <w:r w:rsidRPr="672966A3">
        <w:rPr>
          <w:rFonts w:eastAsia="Arial" w:cs="Arial"/>
        </w:rPr>
        <w:t xml:space="preserve"> the Easternmost portion of the corridor by the city’s fashion district (figure 2). </w:t>
      </w:r>
    </w:p>
    <w:p w14:paraId="0FB105EB" w14:textId="655A6C4B" w:rsidR="47C12723" w:rsidRDefault="0F185897" w:rsidP="5F2AF817">
      <w:pPr>
        <w:pStyle w:val="FigureTableNumber"/>
        <w:rPr>
          <w:rFonts w:ascii="Arial" w:eastAsia="Arial" w:hAnsi="Arial" w:cs="Arial"/>
        </w:rPr>
      </w:pPr>
      <w:r w:rsidRPr="0F185897">
        <w:rPr>
          <w:rFonts w:ascii="Arial" w:eastAsia="Arial" w:hAnsi="Arial" w:cs="Arial"/>
        </w:rPr>
        <w:lastRenderedPageBreak/>
        <w:t>Figure 1</w:t>
      </w:r>
    </w:p>
    <w:p w14:paraId="6E91FD00" w14:textId="7D54926A" w:rsidR="47C12723" w:rsidRDefault="00970FD5" w:rsidP="5F2AF817">
      <w:pPr>
        <w:pStyle w:val="FigureTableTitle"/>
        <w:rPr>
          <w:rFonts w:ascii="Arial" w:eastAsia="Arial" w:hAnsi="Arial" w:cs="Arial"/>
          <w:lang w:val="en"/>
        </w:rPr>
      </w:pPr>
      <w:r>
        <w:rPr>
          <w:noProof/>
        </w:rPr>
        <w:drawing>
          <wp:anchor distT="0" distB="0" distL="114300" distR="114300" simplePos="0" relativeHeight="251668480" behindDoc="0" locked="0" layoutInCell="1" allowOverlap="1" wp14:anchorId="1C32B768" wp14:editId="42B38596">
            <wp:simplePos x="0" y="0"/>
            <wp:positionH relativeFrom="margin">
              <wp:align>left</wp:align>
            </wp:positionH>
            <wp:positionV relativeFrom="paragraph">
              <wp:posOffset>283210</wp:posOffset>
            </wp:positionV>
            <wp:extent cx="5499101" cy="4124325"/>
            <wp:effectExtent l="0" t="0" r="6350" b="0"/>
            <wp:wrapTopAndBottom/>
            <wp:docPr id="855735972" name="Picture 8557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5972"/>
                    <pic:cNvPicPr/>
                  </pic:nvPicPr>
                  <pic:blipFill>
                    <a:blip r:embed="rId26">
                      <a:extLst>
                        <a:ext uri="{28A0092B-C50C-407E-A947-70E740481C1C}">
                          <a14:useLocalDpi xmlns:a14="http://schemas.microsoft.com/office/drawing/2010/main" val="0"/>
                        </a:ext>
                      </a:extLst>
                    </a:blip>
                    <a:stretch>
                      <a:fillRect/>
                    </a:stretch>
                  </pic:blipFill>
                  <pic:spPr>
                    <a:xfrm>
                      <a:off x="0" y="0"/>
                      <a:ext cx="5499101" cy="4124325"/>
                    </a:xfrm>
                    <a:prstGeom prst="rect">
                      <a:avLst/>
                    </a:prstGeom>
                  </pic:spPr>
                </pic:pic>
              </a:graphicData>
            </a:graphic>
            <wp14:sizeRelH relativeFrom="page">
              <wp14:pctWidth>0</wp14:pctWidth>
            </wp14:sizeRelH>
            <wp14:sizeRelV relativeFrom="page">
              <wp14:pctHeight>0</wp14:pctHeight>
            </wp14:sizeRelV>
          </wp:anchor>
        </w:drawing>
      </w:r>
      <w:r w:rsidR="0F185897" w:rsidRPr="0F185897">
        <w:rPr>
          <w:rFonts w:ascii="Arial" w:eastAsia="Arial" w:hAnsi="Arial" w:cs="Arial"/>
          <w:lang w:val="en"/>
        </w:rPr>
        <w:t xml:space="preserve">Population Distribution </w:t>
      </w:r>
      <w:del w:id="40" w:author="Maginn, Teddy" w:date="2025-05-29T14:37:00Z" w16du:dateUtc="2025-05-29T18:37:00Z">
        <w:r w:rsidR="0F185897" w:rsidRPr="0F185897" w:rsidDel="00224B25">
          <w:rPr>
            <w:rFonts w:ascii="Arial" w:eastAsia="Arial" w:hAnsi="Arial" w:cs="Arial"/>
            <w:lang w:val="en"/>
          </w:rPr>
          <w:delText>along Pico Boulevard</w:delText>
        </w:r>
      </w:del>
      <w:ins w:id="41" w:author="Maginn, Teddy" w:date="2025-05-29T14:37:00Z" w16du:dateUtc="2025-05-29T18:37:00Z">
        <w:r w:rsidR="00224B25">
          <w:rPr>
            <w:rFonts w:ascii="Arial" w:eastAsia="Arial" w:hAnsi="Arial" w:cs="Arial"/>
            <w:lang w:val="en"/>
          </w:rPr>
          <w:t xml:space="preserve">in the </w:t>
        </w:r>
      </w:ins>
      <w:ins w:id="42" w:author="Maginn, Teddy" w:date="2025-05-29T14:37:00Z">
        <w:r w:rsidR="00224B25" w:rsidRPr="00224B25">
          <w:rPr>
            <w:rFonts w:ascii="Arial" w:eastAsia="Arial" w:hAnsi="Arial" w:cs="Arial"/>
            <w:u w:val="single"/>
          </w:rPr>
          <w:t>Pico Study Area</w:t>
        </w:r>
      </w:ins>
    </w:p>
    <w:p w14:paraId="5E94A39F" w14:textId="1178C612" w:rsidR="47C12723" w:rsidRDefault="47C12723" w:rsidP="5F2AF817">
      <w:pPr>
        <w:spacing w:after="0" w:line="300" w:lineRule="exact"/>
        <w:rPr>
          <w:rFonts w:ascii="Arial" w:eastAsia="Arial" w:hAnsi="Arial" w:cs="Arial"/>
        </w:rPr>
      </w:pPr>
    </w:p>
    <w:p w14:paraId="4661E566" w14:textId="409D1619" w:rsidR="0F185897" w:rsidRDefault="0380DB5E" w:rsidP="00970FD5">
      <w:pPr>
        <w:spacing w:after="0" w:line="276" w:lineRule="auto"/>
        <w:rPr>
          <w:rFonts w:ascii="Arial" w:eastAsia="Arial" w:hAnsi="Arial" w:cs="Arial"/>
          <w:sz w:val="16"/>
          <w:szCs w:val="16"/>
        </w:rPr>
      </w:pPr>
      <w:r w:rsidRPr="0380DB5E">
        <w:rPr>
          <w:rFonts w:ascii="Arial" w:eastAsia="Arial" w:hAnsi="Arial" w:cs="Arial"/>
          <w:b/>
          <w:bCs/>
          <w:sz w:val="16"/>
          <w:szCs w:val="16"/>
        </w:rPr>
        <w:t xml:space="preserve">Source: </w:t>
      </w:r>
      <w:r w:rsidRPr="0380DB5E">
        <w:rPr>
          <w:rFonts w:ascii="Arial" w:eastAsia="Arial" w:hAnsi="Arial" w:cs="Arial"/>
          <w:sz w:val="16"/>
          <w:szCs w:val="16"/>
        </w:rPr>
        <w:t>Authors’ analysis of 2019-2023 American Community Survey data table B01001, ‘Sex by Age’.</w:t>
      </w:r>
    </w:p>
    <w:p w14:paraId="2FA97C7B" w14:textId="4F0D7A1B" w:rsidR="0F185897" w:rsidRDefault="1F4864DC" w:rsidP="0F185897">
      <w:pPr>
        <w:pStyle w:val="FigureTableNumber"/>
        <w:rPr>
          <w:rFonts w:ascii="Arial" w:eastAsia="Arial" w:hAnsi="Arial" w:cs="Arial"/>
        </w:rPr>
      </w:pPr>
      <w:r w:rsidRPr="1F4864DC">
        <w:rPr>
          <w:rFonts w:ascii="Arial" w:eastAsia="Arial" w:hAnsi="Arial" w:cs="Arial"/>
        </w:rPr>
        <w:t>FIGURE 2</w:t>
      </w:r>
    </w:p>
    <w:p w14:paraId="2387991C" w14:textId="76E0DDA6" w:rsidR="0F185897" w:rsidRDefault="672966A3" w:rsidP="672966A3">
      <w:pPr>
        <w:pStyle w:val="FigureTableTitle"/>
        <w:keepLines/>
        <w:rPr>
          <w:rFonts w:ascii="Arial" w:eastAsia="Arial" w:hAnsi="Arial" w:cs="Arial"/>
        </w:rPr>
      </w:pPr>
      <w:r w:rsidRPr="672966A3">
        <w:rPr>
          <w:rFonts w:ascii="Arial" w:eastAsia="Arial" w:hAnsi="Arial" w:cs="Arial"/>
        </w:rPr>
        <w:t xml:space="preserve">Population </w:t>
      </w:r>
      <w:del w:id="43" w:author="Maginn, Teddy" w:date="2025-05-29T18:35:00Z">
        <w:r w:rsidR="1945FB75" w:rsidRPr="672966A3" w:rsidDel="672966A3">
          <w:rPr>
            <w:rFonts w:ascii="Arial" w:eastAsia="Arial" w:hAnsi="Arial" w:cs="Arial"/>
          </w:rPr>
          <w:delText>along Pico Boulevard</w:delText>
        </w:r>
      </w:del>
      <w:ins w:id="44" w:author="Maginn, Teddy" w:date="2025-05-29T18:35:00Z">
        <w:r w:rsidRPr="672966A3">
          <w:rPr>
            <w:rFonts w:ascii="Arial" w:eastAsia="Arial" w:hAnsi="Arial" w:cs="Arial"/>
          </w:rPr>
          <w:t xml:space="preserve">in the </w:t>
        </w:r>
      </w:ins>
      <w:ins w:id="45" w:author="Maginn, Teddy" w:date="2025-05-29T14:37:00Z">
        <w:r w:rsidR="00224B25" w:rsidRPr="00224B25">
          <w:rPr>
            <w:rFonts w:ascii="Arial" w:eastAsia="Arial" w:hAnsi="Arial" w:cs="Arial"/>
            <w:u w:val="single"/>
          </w:rPr>
          <w:t>Pico Study Area</w:t>
        </w:r>
      </w:ins>
      <w:r w:rsidRPr="672966A3">
        <w:rPr>
          <w:rFonts w:ascii="Arial" w:eastAsia="Arial" w:hAnsi="Arial" w:cs="Arial"/>
        </w:rPr>
        <w:t xml:space="preserve"> by Census Tract</w:t>
      </w:r>
    </w:p>
    <w:p w14:paraId="0A382ADE" w14:textId="2A90D7EC" w:rsidR="7CC05160" w:rsidRDefault="7CC05160" w:rsidP="7CC05160">
      <w:pPr>
        <w:spacing w:after="0" w:line="276" w:lineRule="auto"/>
        <w:rPr>
          <w:rFonts w:ascii="Arial" w:eastAsia="Arial" w:hAnsi="Arial" w:cs="Arial"/>
          <w:sz w:val="16"/>
          <w:szCs w:val="16"/>
        </w:rPr>
      </w:pPr>
      <w:r>
        <w:rPr>
          <w:noProof/>
        </w:rPr>
        <w:drawing>
          <wp:inline distT="0" distB="0" distL="0" distR="0" wp14:anchorId="2DA1E60D" wp14:editId="3E412AE6">
            <wp:extent cx="5530949" cy="2370407"/>
            <wp:effectExtent l="0" t="0" r="0" b="0"/>
            <wp:docPr id="1311044547" name="Picture 13110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4547" name="Picture 1311044547"/>
                    <pic:cNvPicPr/>
                  </pic:nvPicPr>
                  <pic:blipFill>
                    <a:blip r:embed="rId27"/>
                    <a:stretch>
                      <a:fillRect/>
                    </a:stretch>
                  </pic:blipFill>
                  <pic:spPr>
                    <a:xfrm>
                      <a:off x="0" y="0"/>
                      <a:ext cx="5530949" cy="2370407"/>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B01001, ‘Sex by Age’.</w:t>
      </w:r>
    </w:p>
    <w:p w14:paraId="6EBD7947" w14:textId="289867BA" w:rsidR="21948D03" w:rsidRDefault="0380DB5E" w:rsidP="7F99BE71">
      <w:pPr>
        <w:pStyle w:val="BodyTextFirstIndent"/>
        <w:rPr>
          <w:rFonts w:eastAsia="Arial" w:cs="Arial"/>
        </w:rPr>
      </w:pPr>
      <w:r>
        <w:lastRenderedPageBreak/>
        <w:t xml:space="preserve">Figure 3 highlights the age distribution among residents </w:t>
      </w:r>
      <w:ins w:id="46" w:author="Maginn, Teddy" w:date="2025-05-29T14:37:00Z" w16du:dateUtc="2025-05-29T18:37:00Z">
        <w:r w:rsidR="00224B25">
          <w:t>in</w:t>
        </w:r>
      </w:ins>
      <w:del w:id="47" w:author="Maginn, Teddy" w:date="2025-05-29T14:37:00Z" w16du:dateUtc="2025-05-29T18:37:00Z">
        <w:r w:rsidDel="00224B25">
          <w:delText>of</w:delText>
        </w:r>
      </w:del>
      <w:r>
        <w:t xml:space="preserve"> the </w:t>
      </w:r>
      <w:ins w:id="48" w:author="Maginn, Teddy" w:date="2025-05-29T14:37:00Z">
        <w:r w:rsidR="00224B25" w:rsidRPr="00224B25">
          <w:rPr>
            <w:u w:val="single"/>
          </w:rPr>
          <w:t>Pico Study Area</w:t>
        </w:r>
      </w:ins>
      <w:del w:id="49" w:author="Maginn, Teddy" w:date="2025-05-29T14:37:00Z" w16du:dateUtc="2025-05-29T18:37:00Z">
        <w:r w:rsidDel="00224B25">
          <w:delText>Pico Boulevard corridor</w:delText>
        </w:r>
      </w:del>
      <w:r>
        <w:t xml:space="preserve">, which we split into the groups that most closely align with generational </w:t>
      </w:r>
      <w:r w:rsidR="00255343">
        <w:t>cut points</w:t>
      </w:r>
      <w:r>
        <w:t>. More than 38,000 residents are between the ages of 30-44, which largely aligns with the Millennial generation. The population is otherwise spread relatively evenly across other generations.</w:t>
      </w:r>
    </w:p>
    <w:p w14:paraId="4551FD98" w14:textId="0396F8D5" w:rsidR="47C12723" w:rsidRDefault="0F185897" w:rsidP="5F2AF817">
      <w:pPr>
        <w:pStyle w:val="FigureTableNumber"/>
        <w:rPr>
          <w:rFonts w:ascii="Arial" w:eastAsia="Arial" w:hAnsi="Arial" w:cs="Arial"/>
        </w:rPr>
      </w:pPr>
      <w:r w:rsidRPr="0F185897">
        <w:rPr>
          <w:rFonts w:ascii="Arial" w:eastAsia="Arial" w:hAnsi="Arial" w:cs="Arial"/>
        </w:rPr>
        <w:t>FIGURE 3</w:t>
      </w:r>
    </w:p>
    <w:p w14:paraId="09F727E1" w14:textId="5EFFFBF6" w:rsidR="47C12723" w:rsidRDefault="5F2AF817" w:rsidP="5F2AF817">
      <w:pPr>
        <w:pStyle w:val="FigureTableTitle"/>
        <w:rPr>
          <w:rFonts w:ascii="Arial" w:eastAsia="Arial" w:hAnsi="Arial" w:cs="Arial"/>
          <w:lang w:val="en"/>
        </w:rPr>
      </w:pPr>
      <w:r w:rsidRPr="5F2AF817">
        <w:rPr>
          <w:rFonts w:ascii="Arial" w:eastAsia="Arial" w:hAnsi="Arial" w:cs="Arial"/>
          <w:lang w:val="en"/>
        </w:rPr>
        <w:t>Age Distribution</w:t>
      </w:r>
    </w:p>
    <w:p w14:paraId="7997578A" w14:textId="5FF74C49" w:rsidR="47C12723" w:rsidRDefault="47C12723" w:rsidP="7CC05160">
      <w:pPr>
        <w:spacing w:after="0" w:line="276" w:lineRule="auto"/>
        <w:rPr>
          <w:rFonts w:ascii="Arial" w:eastAsia="Arial" w:hAnsi="Arial" w:cs="Arial"/>
          <w:sz w:val="16"/>
          <w:szCs w:val="16"/>
        </w:rPr>
      </w:pPr>
      <w:r>
        <w:rPr>
          <w:noProof/>
        </w:rPr>
        <w:drawing>
          <wp:inline distT="0" distB="0" distL="0" distR="0" wp14:anchorId="6FF3158C" wp14:editId="69DDC4B1">
            <wp:extent cx="5715000" cy="2447925"/>
            <wp:effectExtent l="0" t="0" r="0" b="0"/>
            <wp:docPr id="1049586546" name="Picture 10495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586546"/>
                    <pic:cNvPicPr/>
                  </pic:nvPicPr>
                  <pic:blipFill>
                    <a:blip r:embed="rId2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7CC05160" w:rsidRPr="7CC05160">
        <w:rPr>
          <w:rFonts w:ascii="Arial" w:eastAsia="Arial" w:hAnsi="Arial" w:cs="Arial"/>
          <w:b/>
          <w:bCs/>
          <w:sz w:val="16"/>
          <w:szCs w:val="16"/>
        </w:rPr>
        <w:t xml:space="preserve">Source: </w:t>
      </w:r>
      <w:r w:rsidR="7CC05160" w:rsidRPr="7CC05160">
        <w:rPr>
          <w:rFonts w:ascii="Arial" w:eastAsia="Arial" w:hAnsi="Arial" w:cs="Arial"/>
          <w:sz w:val="16"/>
          <w:szCs w:val="16"/>
        </w:rPr>
        <w:t>Authors’ analysis of 2019-2023 American Community Survey data table B01001, ‘Sex by Age’.</w:t>
      </w:r>
    </w:p>
    <w:p w14:paraId="4B9CF5F6" w14:textId="6211E8E1" w:rsidR="65A0330A" w:rsidRDefault="3530263E" w:rsidP="0F2D71AA">
      <w:pPr>
        <w:spacing w:after="0" w:line="300" w:lineRule="exact"/>
        <w:rPr>
          <w:rFonts w:ascii="Arial" w:eastAsia="Arial" w:hAnsi="Arial" w:cs="Arial"/>
          <w:sz w:val="16"/>
          <w:szCs w:val="16"/>
        </w:rPr>
      </w:pPr>
      <w:r w:rsidRPr="3530263E">
        <w:rPr>
          <w:rFonts w:ascii="Arial" w:eastAsia="Arial" w:hAnsi="Arial" w:cs="Arial"/>
          <w:b/>
          <w:bCs/>
          <w:sz w:val="16"/>
          <w:szCs w:val="16"/>
        </w:rPr>
        <w:t xml:space="preserve">Notes: </w:t>
      </w:r>
      <w:r w:rsidRPr="3530263E">
        <w:rPr>
          <w:rFonts w:ascii="Arial" w:eastAsia="Arial" w:hAnsi="Arial" w:cs="Arial"/>
          <w:sz w:val="16"/>
          <w:szCs w:val="16"/>
        </w:rPr>
        <w:t xml:space="preserve">These age brackets were selected to approximate the </w:t>
      </w:r>
      <w:r w:rsidR="00255343" w:rsidRPr="3530263E">
        <w:rPr>
          <w:rFonts w:ascii="Arial" w:eastAsia="Arial" w:hAnsi="Arial" w:cs="Arial"/>
          <w:sz w:val="16"/>
          <w:szCs w:val="16"/>
        </w:rPr>
        <w:t>widely accepted</w:t>
      </w:r>
      <w:r w:rsidRPr="3530263E">
        <w:rPr>
          <w:rFonts w:ascii="Arial" w:eastAsia="Arial" w:hAnsi="Arial" w:cs="Arial"/>
          <w:sz w:val="16"/>
          <w:szCs w:val="16"/>
        </w:rPr>
        <w:t xml:space="preserve">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14:paraId="468A8F14" w14:textId="7C30B528" w:rsidR="65A0330A" w:rsidRDefault="7F99BE71" w:rsidP="7F99BE71">
      <w:pPr>
        <w:pStyle w:val="BodyTextFirstIndent"/>
        <w:rPr>
          <w:rFonts w:eastAsia="Arial" w:cs="Arial"/>
        </w:rPr>
      </w:pPr>
      <w:r>
        <w:t xml:space="preserve">As seen in Figure 4, a plurality of residents in the </w:t>
      </w:r>
      <w:ins w:id="50" w:author="Maginn, Teddy" w:date="2025-05-29T14:38:00Z">
        <w:r w:rsidR="00224B25" w:rsidRPr="00224B25">
          <w:rPr>
            <w:u w:val="single"/>
          </w:rPr>
          <w:t>Pico Study Area</w:t>
        </w:r>
      </w:ins>
      <w:del w:id="51" w:author="Maginn, Teddy" w:date="2025-05-29T14:38:00Z" w16du:dateUtc="2025-05-29T18:38:00Z">
        <w:r w:rsidDel="00224B25">
          <w:delText>Pico Boulevard corridor</w:delText>
        </w:r>
      </w:del>
      <w:r>
        <w:t xml:space="preserve"> identify as Hispanic or Latino (57 percent). A little over one-fifth of residents identify as Asian (21 percent), while under 10 percent of residents each identify as White (9.7 percent) or Black (9.1 percent).</w:t>
      </w:r>
    </w:p>
    <w:p w14:paraId="5A203BC4" w14:textId="4A66E690" w:rsidR="65A0330A" w:rsidRDefault="0F185897" w:rsidP="65A0330A">
      <w:pPr>
        <w:pStyle w:val="FigureTableNumber"/>
        <w:rPr>
          <w:rFonts w:ascii="Arial" w:eastAsia="Arial" w:hAnsi="Arial" w:cs="Arial"/>
        </w:rPr>
      </w:pPr>
      <w:r w:rsidRPr="0F185897">
        <w:rPr>
          <w:rFonts w:ascii="Arial" w:eastAsia="Arial" w:hAnsi="Arial" w:cs="Arial"/>
        </w:rPr>
        <w:lastRenderedPageBreak/>
        <w:t>FIGURE 4</w:t>
      </w:r>
    </w:p>
    <w:p w14:paraId="63AC8706" w14:textId="631ADC86" w:rsidR="65A0330A" w:rsidRDefault="0F185897" w:rsidP="65A0330A">
      <w:pPr>
        <w:pStyle w:val="FigureTableTitle"/>
      </w:pPr>
      <w:r w:rsidRPr="0F185897">
        <w:rPr>
          <w:rFonts w:ascii="Arial" w:eastAsia="Arial" w:hAnsi="Arial" w:cs="Arial"/>
          <w:lang w:val="en"/>
        </w:rPr>
        <w:t xml:space="preserve">Ethnicity </w:t>
      </w:r>
      <w:del w:id="52" w:author="Maginn, Teddy" w:date="2025-05-29T14:38:00Z" w16du:dateUtc="2025-05-29T18:38:00Z">
        <w:r w:rsidRPr="0F185897" w:rsidDel="00224B25">
          <w:rPr>
            <w:rFonts w:ascii="Arial" w:eastAsia="Arial" w:hAnsi="Arial" w:cs="Arial"/>
            <w:lang w:val="en"/>
          </w:rPr>
          <w:delText>along the Pico Boulevard Corridor</w:delText>
        </w:r>
      </w:del>
      <w:ins w:id="53" w:author="Maginn, Teddy" w:date="2025-05-29T14:38:00Z" w16du:dateUtc="2025-05-29T18:38:00Z">
        <w:r w:rsidR="00224B25">
          <w:rPr>
            <w:rFonts w:ascii="Arial" w:eastAsia="Arial" w:hAnsi="Arial" w:cs="Arial"/>
            <w:lang w:val="en"/>
          </w:rPr>
          <w:t>in the Pico Study Area</w:t>
        </w:r>
      </w:ins>
    </w:p>
    <w:p w14:paraId="1F3E819E" w14:textId="7168FE94" w:rsidR="65A0330A" w:rsidRDefault="65A0330A" w:rsidP="7CC05160">
      <w:pPr>
        <w:spacing w:after="0" w:line="276" w:lineRule="auto"/>
        <w:rPr>
          <w:rFonts w:ascii="Arial" w:eastAsia="Arial" w:hAnsi="Arial" w:cs="Arial"/>
          <w:sz w:val="16"/>
          <w:szCs w:val="16"/>
        </w:rPr>
      </w:pPr>
      <w:r>
        <w:rPr>
          <w:noProof/>
        </w:rPr>
        <w:drawing>
          <wp:inline distT="0" distB="0" distL="0" distR="0" wp14:anchorId="48283C7D" wp14:editId="32DB646F">
            <wp:extent cx="5715000" cy="2447925"/>
            <wp:effectExtent l="0" t="0" r="0" b="0"/>
            <wp:docPr id="762081130" name="Picture 7620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081130"/>
                    <pic:cNvPicPr/>
                  </pic:nvPicPr>
                  <pic:blipFill>
                    <a:blip r:embed="rId2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B03002, ‘Hispanic or Latino Origin by Race’.</w:t>
      </w:r>
    </w:p>
    <w:p w14:paraId="2801DC34" w14:textId="3760581E" w:rsidR="65A0330A" w:rsidRDefault="22496D18" w:rsidP="22496D18">
      <w:pPr>
        <w:pStyle w:val="BodyTextAfterFigureTable"/>
      </w:pPr>
      <w:r>
        <w:t xml:space="preserve">Looking at residents’ </w:t>
      </w:r>
      <w:r w:rsidR="00255343">
        <w:t>income levels</w:t>
      </w:r>
      <w:r>
        <w:t xml:space="preserve">, </w:t>
      </w:r>
      <w:proofErr w:type="gramStart"/>
      <w:r>
        <w:t>a majority of</w:t>
      </w:r>
      <w:proofErr w:type="gramEnd"/>
      <w:r>
        <w:t xml:space="preserve"> census tracts have a median household income around or below $50,000 (figure 5). Only two tracts have a median household income greater than $100,000 (2077.11 and 2079.02), and both </w:t>
      </w:r>
      <w:proofErr w:type="gramStart"/>
      <w:r>
        <w:t>are located in</w:t>
      </w:r>
      <w:proofErr w:type="gramEnd"/>
      <w:r>
        <w:t xml:space="preserve"> the easternmost part of the corridor, bordering each other.</w:t>
      </w:r>
    </w:p>
    <w:p w14:paraId="1D4AA104" w14:textId="1E11C51C" w:rsidR="65A0330A" w:rsidRDefault="0F185897" w:rsidP="0F185897">
      <w:pPr>
        <w:pStyle w:val="FigureTableNumber"/>
        <w:spacing w:line="300" w:lineRule="exact"/>
        <w:rPr>
          <w:rFonts w:ascii="Arial" w:eastAsia="Arial" w:hAnsi="Arial" w:cs="Arial"/>
        </w:rPr>
      </w:pPr>
      <w:r w:rsidRPr="0F185897">
        <w:rPr>
          <w:rFonts w:ascii="Arial" w:eastAsia="Arial" w:hAnsi="Arial" w:cs="Arial"/>
        </w:rPr>
        <w:t>FIGURE 5</w:t>
      </w:r>
    </w:p>
    <w:p w14:paraId="54D7A4D0" w14:textId="291C6B0C" w:rsidR="65A0330A" w:rsidRDefault="00486602" w:rsidP="0F185897">
      <w:pPr>
        <w:pStyle w:val="FigureTableTitle"/>
      </w:pPr>
      <w:r>
        <w:rPr>
          <w:noProof/>
        </w:rPr>
        <w:drawing>
          <wp:anchor distT="0" distB="0" distL="114300" distR="114300" simplePos="0" relativeHeight="251669504" behindDoc="0" locked="0" layoutInCell="1" allowOverlap="1" wp14:anchorId="21C633E1" wp14:editId="344012F9">
            <wp:simplePos x="0" y="0"/>
            <wp:positionH relativeFrom="column">
              <wp:posOffset>-3175</wp:posOffset>
            </wp:positionH>
            <wp:positionV relativeFrom="paragraph">
              <wp:posOffset>294005</wp:posOffset>
            </wp:positionV>
            <wp:extent cx="5711825" cy="2447925"/>
            <wp:effectExtent l="0" t="0" r="3175" b="9525"/>
            <wp:wrapTopAndBottom/>
            <wp:docPr id="1500796815" name="Picture 15007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815" name="Picture 1500796815"/>
                    <pic:cNvPicPr/>
                  </pic:nvPicPr>
                  <pic:blipFill>
                    <a:blip r:embed="rId30"/>
                    <a:stretch>
                      <a:fillRect/>
                    </a:stretch>
                  </pic:blipFill>
                  <pic:spPr>
                    <a:xfrm>
                      <a:off x="0" y="0"/>
                      <a:ext cx="5711825" cy="2447925"/>
                    </a:xfrm>
                    <a:prstGeom prst="rect">
                      <a:avLst/>
                    </a:prstGeom>
                  </pic:spPr>
                </pic:pic>
              </a:graphicData>
            </a:graphic>
            <wp14:sizeRelH relativeFrom="page">
              <wp14:pctWidth>0</wp14:pctWidth>
            </wp14:sizeRelH>
            <wp14:sizeRelV relativeFrom="page">
              <wp14:pctHeight>0</wp14:pctHeight>
            </wp14:sizeRelV>
          </wp:anchor>
        </w:drawing>
      </w:r>
      <w:r w:rsidR="0F185897" w:rsidRPr="0F185897">
        <w:rPr>
          <w:rFonts w:ascii="Arial" w:eastAsia="Arial" w:hAnsi="Arial" w:cs="Arial"/>
          <w:lang w:val="en"/>
        </w:rPr>
        <w:t>Median Income by Census Tract</w:t>
      </w:r>
    </w:p>
    <w:p w14:paraId="29202BD5" w14:textId="465E4225" w:rsidR="65A0330A" w:rsidRDefault="65A0330A" w:rsidP="1F4864DC">
      <w:pPr>
        <w:spacing w:after="0" w:line="300" w:lineRule="exact"/>
        <w:rPr>
          <w:rFonts w:ascii="Arial" w:eastAsia="Arial" w:hAnsi="Arial" w:cs="Arial"/>
          <w:lang w:val="en"/>
        </w:rPr>
      </w:pPr>
    </w:p>
    <w:p w14:paraId="0A6E3FD6" w14:textId="58CE9FB8" w:rsidR="65A0330A" w:rsidRDefault="0380DB5E" w:rsidP="42C8F899">
      <w:pPr>
        <w:spacing w:after="0" w:line="276" w:lineRule="auto"/>
        <w:rPr>
          <w:rFonts w:ascii="Arial" w:eastAsia="Arial" w:hAnsi="Arial" w:cs="Arial"/>
          <w:sz w:val="16"/>
          <w:szCs w:val="16"/>
        </w:rPr>
      </w:pPr>
      <w:r w:rsidRPr="0380DB5E">
        <w:rPr>
          <w:rFonts w:ascii="Arial" w:eastAsia="Arial" w:hAnsi="Arial" w:cs="Arial"/>
          <w:b/>
          <w:bCs/>
          <w:sz w:val="16"/>
          <w:szCs w:val="16"/>
        </w:rPr>
        <w:t>Source:</w:t>
      </w:r>
      <w:r w:rsidRPr="0380DB5E">
        <w:rPr>
          <w:rFonts w:ascii="Arial" w:eastAsia="Arial" w:hAnsi="Arial" w:cs="Arial"/>
          <w:sz w:val="16"/>
          <w:szCs w:val="16"/>
        </w:rPr>
        <w:t xml:space="preserve"> Authors’ analysis of 2019-2023 American Community Survey data table B19013, ‘Median Household Income in the Past 12 Months (in 2023 Inflation-Adjusted Dollars)’.</w:t>
      </w:r>
    </w:p>
    <w:p w14:paraId="02EFC040" w14:textId="4084315E" w:rsidR="65A0330A" w:rsidRDefault="06E1CD87" w:rsidP="06E1CD87">
      <w:pPr>
        <w:pStyle w:val="BodyTextFirstIndent"/>
        <w:rPr>
          <w:rFonts w:eastAsia="Arial" w:cs="Arial"/>
          <w:lang w:val="en"/>
        </w:rPr>
      </w:pPr>
      <w:r w:rsidRPr="06E1CD87">
        <w:rPr>
          <w:lang w:val="en"/>
        </w:rPr>
        <w:lastRenderedPageBreak/>
        <w:t>Across the corridor, just under one quarter (24 percent) of the population lives below the federal poverty level. Much of this population is concentrated in the 13 census tracts where more than 30 percent of the population lives below the federal poverty line (figure 6).</w:t>
      </w:r>
    </w:p>
    <w:p w14:paraId="1CF30C56" w14:textId="08ED3C41" w:rsidR="65A0330A" w:rsidRDefault="0F185897" w:rsidP="0F185897">
      <w:pPr>
        <w:pStyle w:val="FigureTableNumber"/>
        <w:spacing w:line="300" w:lineRule="exact"/>
        <w:rPr>
          <w:rFonts w:ascii="Arial" w:eastAsia="Arial" w:hAnsi="Arial" w:cs="Arial"/>
        </w:rPr>
      </w:pPr>
      <w:r w:rsidRPr="0F185897">
        <w:rPr>
          <w:rFonts w:ascii="Arial" w:eastAsia="Arial" w:hAnsi="Arial" w:cs="Arial"/>
        </w:rPr>
        <w:t>FIGURE 6</w:t>
      </w:r>
    </w:p>
    <w:p w14:paraId="1E40160D" w14:textId="18AC4E12" w:rsidR="65A0330A" w:rsidRDefault="0F185897" w:rsidP="0F185897">
      <w:pPr>
        <w:pStyle w:val="FigureTableTitle"/>
      </w:pPr>
      <w:r w:rsidRPr="0F185897">
        <w:rPr>
          <w:rFonts w:ascii="Arial" w:eastAsia="Arial" w:hAnsi="Arial" w:cs="Arial"/>
          <w:lang w:val="en"/>
        </w:rPr>
        <w:t>Population Living Below the Federal Poverty Level by Census Tract</w:t>
      </w:r>
    </w:p>
    <w:p w14:paraId="3C1314C8" w14:textId="6374E4CE" w:rsidR="65A0330A" w:rsidRDefault="65A0330A" w:rsidP="42C8F899">
      <w:pPr>
        <w:spacing w:after="0" w:line="276" w:lineRule="auto"/>
        <w:rPr>
          <w:rFonts w:ascii="Arial" w:eastAsia="Arial" w:hAnsi="Arial" w:cs="Arial"/>
          <w:sz w:val="16"/>
          <w:szCs w:val="16"/>
        </w:rPr>
      </w:pPr>
      <w:r>
        <w:rPr>
          <w:noProof/>
        </w:rPr>
        <w:drawing>
          <wp:inline distT="0" distB="0" distL="0" distR="0" wp14:anchorId="29B94D0D" wp14:editId="708EC8DA">
            <wp:extent cx="5711825" cy="2447925"/>
            <wp:effectExtent l="0" t="0" r="3175" b="9525"/>
            <wp:docPr id="1069152136" name="Picture 1069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2136" name="Picture 1069152136"/>
                    <pic:cNvPicPr/>
                  </pic:nvPicPr>
                  <pic:blipFill>
                    <a:blip r:embed="rId31"/>
                    <a:stretch>
                      <a:fillRect/>
                    </a:stretch>
                  </pic:blipFill>
                  <pic:spPr>
                    <a:xfrm>
                      <a:off x="0" y="0"/>
                      <a:ext cx="5711825" cy="2447925"/>
                    </a:xfrm>
                    <a:prstGeom prst="rect">
                      <a:avLst/>
                    </a:prstGeom>
                  </pic:spPr>
                </pic:pic>
              </a:graphicData>
            </a:graphic>
          </wp:inline>
        </w:drawing>
      </w:r>
      <w:r w:rsidR="42C8F899" w:rsidRPr="42C8F899">
        <w:rPr>
          <w:rFonts w:ascii="Arial" w:eastAsia="Arial" w:hAnsi="Arial" w:cs="Arial"/>
          <w:b/>
          <w:bCs/>
          <w:sz w:val="16"/>
          <w:szCs w:val="16"/>
        </w:rPr>
        <w:t xml:space="preserve">Source: </w:t>
      </w:r>
      <w:r w:rsidR="42C8F899" w:rsidRPr="42C8F899">
        <w:rPr>
          <w:rFonts w:ascii="Arial" w:eastAsia="Arial" w:hAnsi="Arial" w:cs="Arial"/>
          <w:sz w:val="16"/>
          <w:szCs w:val="16"/>
        </w:rPr>
        <w:t>Authors’ analysis of 2019-2023 American Community Survey data table, B17001, ’Poverty Status in the Past 12 Months by Sex by Age’.</w:t>
      </w:r>
    </w:p>
    <w:p w14:paraId="5A6D98E8" w14:textId="36B1BD6F" w:rsidR="65A0330A" w:rsidRDefault="42C8F899" w:rsidP="42C8F899">
      <w:pPr>
        <w:spacing w:after="0" w:line="276" w:lineRule="auto"/>
        <w:rPr>
          <w:rFonts w:ascii="Arial" w:eastAsia="Arial" w:hAnsi="Arial" w:cs="Arial"/>
          <w:sz w:val="16"/>
          <w:szCs w:val="16"/>
          <w:lang w:val="en"/>
        </w:rPr>
      </w:pPr>
      <w:r w:rsidRPr="42C8F899">
        <w:rPr>
          <w:rFonts w:ascii="Arial" w:eastAsia="Arial" w:hAnsi="Arial" w:cs="Arial"/>
          <w:b/>
          <w:bCs/>
          <w:sz w:val="16"/>
          <w:szCs w:val="16"/>
        </w:rPr>
        <w:t xml:space="preserve">Notes: </w:t>
      </w:r>
      <w:r w:rsidRPr="42C8F899">
        <w:rPr>
          <w:rFonts w:ascii="Arial" w:eastAsia="Arial" w:hAnsi="Arial" w:cs="Arial"/>
          <w:sz w:val="16"/>
          <w:szCs w:val="16"/>
        </w:rPr>
        <w:t>Percentage is based off total population in each census tract.</w:t>
      </w:r>
    </w:p>
    <w:p w14:paraId="59CF0E23" w14:textId="440CB7E6" w:rsidR="2BABF623" w:rsidRDefault="7869BD2B" w:rsidP="5D4B08DA">
      <w:pPr>
        <w:pStyle w:val="BodyTextFirstIndent"/>
        <w:spacing w:after="0" w:line="300" w:lineRule="exact"/>
        <w:rPr>
          <w:rFonts w:eastAsia="Arial" w:cs="Arial"/>
          <w:lang w:val="en"/>
        </w:rPr>
      </w:pPr>
      <w:proofErr w:type="gramStart"/>
      <w:r>
        <w:t>The majority of</w:t>
      </w:r>
      <w:proofErr w:type="gramEnd"/>
      <w:r>
        <w:t xml:space="preserve"> residents in the corridor are employed (figure 7), while only 5 percent of residents are unemployed. More than one third (35%) of residents in the corridor over the age of 16 are not in the labor force, meaning they may have greater </w:t>
      </w:r>
      <w:r w:rsidR="00255343">
        <w:t>ability</w:t>
      </w:r>
      <w:r>
        <w:t xml:space="preserve"> to attend engagement sessions, and as such could be overrepresented in these activities.</w:t>
      </w:r>
    </w:p>
    <w:p w14:paraId="4410F422" w14:textId="29A78B33" w:rsidR="65A0330A" w:rsidRDefault="5D21CC46" w:rsidP="28D4EF0D">
      <w:pPr>
        <w:pStyle w:val="FigureTableNumber"/>
        <w:spacing w:before="0" w:line="300" w:lineRule="exact"/>
        <w:rPr>
          <w:rFonts w:ascii="Arial" w:eastAsia="Arial" w:hAnsi="Arial" w:cs="Arial"/>
        </w:rPr>
      </w:pPr>
      <w:r w:rsidRPr="5D21CC46">
        <w:rPr>
          <w:rFonts w:ascii="Arial" w:eastAsia="Arial" w:hAnsi="Arial" w:cs="Arial"/>
        </w:rPr>
        <w:lastRenderedPageBreak/>
        <w:t>FIGURE 7</w:t>
      </w:r>
    </w:p>
    <w:p w14:paraId="63D129BA" w14:textId="45D0EE0E" w:rsidR="65A0330A" w:rsidRDefault="5D4B08DA" w:rsidP="28D4EF0D">
      <w:pPr>
        <w:pStyle w:val="FigureTableTitle"/>
      </w:pPr>
      <w:r w:rsidRPr="5D4B08DA">
        <w:rPr>
          <w:rFonts w:ascii="Arial" w:eastAsia="Arial" w:hAnsi="Arial" w:cs="Arial"/>
          <w:lang w:val="en"/>
        </w:rPr>
        <w:t xml:space="preserve">Employment Status in the </w:t>
      </w:r>
      <w:del w:id="54" w:author="Maginn, Teddy" w:date="2025-05-29T14:38:00Z" w16du:dateUtc="2025-05-29T18:38:00Z">
        <w:r w:rsidRPr="5D4B08DA" w:rsidDel="00224B25">
          <w:rPr>
            <w:rFonts w:ascii="Arial" w:eastAsia="Arial" w:hAnsi="Arial" w:cs="Arial"/>
            <w:lang w:val="en"/>
          </w:rPr>
          <w:delText>Pico Boulevard Corridor</w:delText>
        </w:r>
      </w:del>
      <w:ins w:id="55" w:author="Maginn, Teddy" w:date="2025-05-29T14:38:00Z" w16du:dateUtc="2025-05-29T18:38:00Z">
        <w:r w:rsidR="00224B25">
          <w:rPr>
            <w:rFonts w:ascii="Arial" w:eastAsia="Arial" w:hAnsi="Arial" w:cs="Arial"/>
            <w:lang w:val="en"/>
          </w:rPr>
          <w:t>Pico Study Area</w:t>
        </w:r>
      </w:ins>
    </w:p>
    <w:p w14:paraId="420B8A30" w14:textId="7F6FD9E7" w:rsidR="65A0330A" w:rsidRDefault="65A0330A" w:rsidP="5D4B08DA">
      <w:pPr>
        <w:spacing w:after="0" w:line="276" w:lineRule="auto"/>
        <w:rPr>
          <w:rFonts w:ascii="Arial" w:eastAsia="Arial" w:hAnsi="Arial" w:cs="Arial"/>
          <w:sz w:val="16"/>
          <w:szCs w:val="16"/>
        </w:rPr>
      </w:pPr>
      <w:r>
        <w:rPr>
          <w:noProof/>
        </w:rPr>
        <w:drawing>
          <wp:inline distT="0" distB="0" distL="0" distR="0" wp14:anchorId="3B6B1A96" wp14:editId="270A5ACA">
            <wp:extent cx="5715000" cy="2447925"/>
            <wp:effectExtent l="0" t="0" r="0" b="0"/>
            <wp:docPr id="1832293037" name="Picture 18322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5D4B08DA" w:rsidRPr="5D4B08DA">
        <w:rPr>
          <w:rFonts w:ascii="Arial" w:eastAsia="Arial" w:hAnsi="Arial" w:cs="Arial"/>
          <w:b/>
          <w:bCs/>
          <w:sz w:val="16"/>
          <w:szCs w:val="16"/>
        </w:rPr>
        <w:t xml:space="preserve">Source: </w:t>
      </w:r>
      <w:r w:rsidR="5D4B08DA" w:rsidRPr="5D4B08DA">
        <w:rPr>
          <w:rFonts w:ascii="Arial" w:eastAsia="Arial" w:hAnsi="Arial" w:cs="Arial"/>
          <w:sz w:val="16"/>
          <w:szCs w:val="16"/>
        </w:rPr>
        <w:t>Authors’ analysis of 2019-2023 American Community Survey data table B23001, ’Sex by Age by Employment Status for the Population 16 Years and Over’.</w:t>
      </w:r>
    </w:p>
    <w:p w14:paraId="3AF2D8EA" w14:textId="059C1C86" w:rsidR="65A0330A" w:rsidRDefault="5912A722" w:rsidP="5D4B08DA">
      <w:pPr>
        <w:spacing w:after="0" w:line="276" w:lineRule="auto"/>
        <w:rPr>
          <w:rFonts w:ascii="Arial" w:eastAsia="Arial" w:hAnsi="Arial" w:cs="Arial"/>
          <w:sz w:val="16"/>
          <w:szCs w:val="16"/>
        </w:rPr>
      </w:pPr>
      <w:r w:rsidRPr="5912A722">
        <w:rPr>
          <w:rFonts w:ascii="Arial" w:eastAsia="Arial" w:hAnsi="Arial" w:cs="Arial"/>
          <w:b/>
          <w:bCs/>
          <w:sz w:val="16"/>
          <w:szCs w:val="16"/>
        </w:rPr>
        <w:t xml:space="preserve">Notes: </w:t>
      </w:r>
      <w:r w:rsidRPr="5912A722">
        <w:rPr>
          <w:rFonts w:ascii="Arial" w:eastAsia="Arial" w:hAnsi="Arial" w:cs="Arial"/>
          <w:sz w:val="16"/>
          <w:szCs w:val="16"/>
        </w:rPr>
        <w:t>Percentage is based off total population in the corridor. Data does not include residents in the Armed Forces; just over 0 percent of residents are identified as such.</w:t>
      </w:r>
    </w:p>
    <w:p w14:paraId="4A2B8540" w14:textId="57BA49B1" w:rsidR="5911B001" w:rsidRDefault="1945FB75" w:rsidP="1945FB75">
      <w:pPr>
        <w:pStyle w:val="BodyTextFirstIndent"/>
      </w:pPr>
      <w:r>
        <w:t xml:space="preserve">Much like the rest of the city, state, and country, the </w:t>
      </w:r>
      <w:ins w:id="56" w:author="Maginn, Teddy" w:date="2025-05-29T14:38:00Z">
        <w:r w:rsidR="00224B25" w:rsidRPr="00224B25">
          <w:rPr>
            <w:u w:val="single"/>
          </w:rPr>
          <w:t xml:space="preserve">Pico Study </w:t>
        </w:r>
        <w:proofErr w:type="spellStart"/>
        <w:r w:rsidR="00224B25" w:rsidRPr="00224B25">
          <w:rPr>
            <w:u w:val="single"/>
          </w:rPr>
          <w:t>Area</w:t>
        </w:r>
      </w:ins>
      <w:del w:id="57" w:author="Maginn, Teddy" w:date="2025-05-29T14:38:00Z" w16du:dateUtc="2025-05-29T18:38:00Z">
        <w:r w:rsidDel="00224B25">
          <w:delText xml:space="preserve">Pico Boulevard corridor </w:delText>
        </w:r>
      </w:del>
      <w:r>
        <w:t>is</w:t>
      </w:r>
      <w:proofErr w:type="spellEnd"/>
      <w:r>
        <w:t xml:space="preserve"> roughly evenly split by gender (figure 8). Census tract 2094.02 has the highest share of male residents (58.9 percent), while tract 2244.20 has the highest share of female residents (61.7 percent).</w:t>
      </w:r>
    </w:p>
    <w:p w14:paraId="35D9E3BC" w14:textId="69A3F98E" w:rsidR="65A0330A" w:rsidRDefault="65A0330A" w:rsidP="0F185897">
      <w:pPr>
        <w:pStyle w:val="FigureTableTitle"/>
        <w:rPr>
          <w:rFonts w:ascii="Arial" w:eastAsia="Arial" w:hAnsi="Arial" w:cs="Arial"/>
          <w:lang w:val="en"/>
        </w:rPr>
      </w:pPr>
    </w:p>
    <w:p w14:paraId="58E9FF6A" w14:textId="7ACFD44F" w:rsidR="24FE1B14" w:rsidRDefault="49003A06" w:rsidP="49003A06">
      <w:pPr>
        <w:pStyle w:val="FigureTableNumber"/>
        <w:spacing w:before="0" w:line="300" w:lineRule="exact"/>
        <w:rPr>
          <w:rFonts w:ascii="Arial" w:eastAsia="Arial" w:hAnsi="Arial" w:cs="Arial"/>
        </w:rPr>
      </w:pPr>
      <w:r w:rsidRPr="49003A06">
        <w:rPr>
          <w:rFonts w:ascii="Arial" w:eastAsia="Arial" w:hAnsi="Arial" w:cs="Arial"/>
        </w:rPr>
        <w:t>FIGURE 8</w:t>
      </w:r>
    </w:p>
    <w:p w14:paraId="5B7E37D3" w14:textId="28D2ECA5" w:rsidR="24FE1B14" w:rsidRDefault="5911B001" w:rsidP="49003A06">
      <w:pPr>
        <w:pStyle w:val="FigureTableTitle"/>
      </w:pPr>
      <w:r w:rsidRPr="5911B001">
        <w:rPr>
          <w:rFonts w:ascii="Arial" w:eastAsia="Arial" w:hAnsi="Arial" w:cs="Arial"/>
          <w:lang w:val="en"/>
        </w:rPr>
        <w:t xml:space="preserve">Gender in the </w:t>
      </w:r>
      <w:ins w:id="58" w:author="Maginn, Teddy" w:date="2025-05-29T14:38:00Z">
        <w:r w:rsidR="00224B25" w:rsidRPr="00224B25">
          <w:rPr>
            <w:rFonts w:ascii="Arial" w:eastAsia="Arial" w:hAnsi="Arial" w:cs="Arial"/>
            <w:u w:val="single"/>
          </w:rPr>
          <w:t>Pico Study Area</w:t>
        </w:r>
      </w:ins>
      <w:del w:id="59" w:author="Maginn, Teddy" w:date="2025-05-29T14:38:00Z" w16du:dateUtc="2025-05-29T18:38:00Z">
        <w:r w:rsidRPr="5911B001" w:rsidDel="00224B25">
          <w:rPr>
            <w:rFonts w:ascii="Arial" w:eastAsia="Arial" w:hAnsi="Arial" w:cs="Arial"/>
            <w:lang w:val="en"/>
          </w:rPr>
          <w:delText>Pico Boulevard Corridor</w:delText>
        </w:r>
      </w:del>
    </w:p>
    <w:p w14:paraId="184ACB7D" w14:textId="2CCEE74C" w:rsidR="24FE1B14" w:rsidRDefault="24FE1B14" w:rsidP="42C8F899">
      <w:pPr>
        <w:spacing w:before="200" w:after="0" w:line="276" w:lineRule="auto"/>
        <w:rPr>
          <w:rFonts w:ascii="Arial" w:eastAsia="Arial" w:hAnsi="Arial" w:cs="Arial"/>
          <w:sz w:val="16"/>
          <w:szCs w:val="16"/>
        </w:rPr>
      </w:pPr>
      <w:r>
        <w:rPr>
          <w:noProof/>
        </w:rPr>
        <w:drawing>
          <wp:inline distT="0" distB="0" distL="0" distR="0" wp14:anchorId="188B1F8B" wp14:editId="2FCF0021">
            <wp:extent cx="5715000" cy="2447925"/>
            <wp:effectExtent l="0" t="0" r="0" b="0"/>
            <wp:docPr id="637703382" name="Picture 637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42C8F899" w:rsidRPr="42C8F899">
        <w:rPr>
          <w:rFonts w:ascii="Arial" w:eastAsia="Arial" w:hAnsi="Arial" w:cs="Arial"/>
          <w:b/>
          <w:bCs/>
          <w:sz w:val="16"/>
          <w:szCs w:val="16"/>
        </w:rPr>
        <w:t xml:space="preserve">Source: </w:t>
      </w:r>
      <w:r w:rsidR="42C8F899" w:rsidRPr="42C8F899">
        <w:rPr>
          <w:rFonts w:ascii="Arial" w:eastAsia="Arial" w:hAnsi="Arial" w:cs="Arial"/>
          <w:sz w:val="16"/>
          <w:szCs w:val="16"/>
        </w:rPr>
        <w:t>Authors’ analysis of 2019-2023 American Community Survey data table B01001, ‘Sex by Age’.</w:t>
      </w:r>
    </w:p>
    <w:p w14:paraId="2616FB36" w14:textId="30B99383" w:rsidR="24FE1B14" w:rsidRDefault="42C8F899" w:rsidP="42C8F899">
      <w:pPr>
        <w:spacing w:after="0" w:line="276" w:lineRule="auto"/>
        <w:rPr>
          <w:rFonts w:ascii="Arial" w:eastAsia="Arial" w:hAnsi="Arial" w:cs="Arial"/>
          <w:sz w:val="16"/>
          <w:szCs w:val="16"/>
        </w:rPr>
      </w:pPr>
      <w:r w:rsidRPr="42C8F899">
        <w:rPr>
          <w:rFonts w:ascii="Arial" w:eastAsia="Arial" w:hAnsi="Arial" w:cs="Arial"/>
          <w:b/>
          <w:bCs/>
          <w:sz w:val="16"/>
          <w:szCs w:val="16"/>
        </w:rPr>
        <w:t>Notes:</w:t>
      </w:r>
      <w:r w:rsidRPr="42C8F899">
        <w:rPr>
          <w:rFonts w:ascii="Arial" w:eastAsia="Arial" w:hAnsi="Arial" w:cs="Arial"/>
          <w:sz w:val="16"/>
          <w:szCs w:val="16"/>
        </w:rPr>
        <w:t xml:space="preserve"> Percentage is based off total population in the corridor.</w:t>
      </w:r>
    </w:p>
    <w:p w14:paraId="0D437297" w14:textId="3CA5CDC2" w:rsidR="24FE1B14" w:rsidRDefault="24FE1B14" w:rsidP="53D92735">
      <w:pPr>
        <w:spacing w:before="200" w:after="0" w:line="300" w:lineRule="exact"/>
      </w:pPr>
    </w:p>
    <w:p w14:paraId="0FE2F185" w14:textId="41C048F1" w:rsidR="24FE1B14" w:rsidRDefault="1945FB75" w:rsidP="1945FB75">
      <w:pPr>
        <w:pStyle w:val="BodyTextFirstIndent"/>
      </w:pPr>
      <w:r>
        <w:t xml:space="preserve">Roughly 12,000 households </w:t>
      </w:r>
      <w:del w:id="60" w:author="Maginn, Teddy" w:date="2025-05-29T14:38:00Z" w16du:dateUtc="2025-05-29T18:38:00Z">
        <w:r w:rsidDel="00224B25">
          <w:delText>along the Pico boulevard corridor</w:delText>
        </w:r>
      </w:del>
      <w:ins w:id="61" w:author="Maginn, Teddy" w:date="2025-05-29T14:38:00Z" w16du:dateUtc="2025-05-29T18:38:00Z">
        <w:r w:rsidR="00224B25">
          <w:t>in the Pico Study Area</w:t>
        </w:r>
      </w:ins>
      <w:r>
        <w:t xml:space="preserve"> include children under the age of 18, and just under half (46 percent) of these households are led by single parents (figure 9). While not a substantial portion of the corridor </w:t>
      </w:r>
      <w:proofErr w:type="gramStart"/>
      <w:r>
        <w:t>population as a whole, this</w:t>
      </w:r>
      <w:proofErr w:type="gramEnd"/>
      <w:r>
        <w:t xml:space="preserve"> still suggests that any outreach events or activities, especially those geared to families, should be </w:t>
      </w:r>
      <w:proofErr w:type="gramStart"/>
      <w:r>
        <w:t>considerate of</w:t>
      </w:r>
      <w:proofErr w:type="gramEnd"/>
      <w:r>
        <w:t xml:space="preserve"> the childcare needs of attendees.  </w:t>
      </w:r>
    </w:p>
    <w:p w14:paraId="56448132" w14:textId="0ED0A3AE" w:rsidR="6BB4AD83" w:rsidRDefault="6BB4AD83" w:rsidP="6BB4AD83">
      <w:pPr>
        <w:spacing w:before="200" w:after="0" w:line="300" w:lineRule="exact"/>
      </w:pPr>
    </w:p>
    <w:p w14:paraId="6E40B1F9" w14:textId="077E0976" w:rsidR="24FE1B14" w:rsidRDefault="53D92735" w:rsidP="53D92735">
      <w:pPr>
        <w:pStyle w:val="FigureTableNumber"/>
        <w:spacing w:before="0" w:line="300" w:lineRule="exact"/>
        <w:rPr>
          <w:rFonts w:ascii="Arial" w:eastAsia="Arial" w:hAnsi="Arial" w:cs="Arial"/>
        </w:rPr>
      </w:pPr>
      <w:r w:rsidRPr="53D92735">
        <w:rPr>
          <w:rFonts w:ascii="Arial" w:eastAsia="Arial" w:hAnsi="Arial" w:cs="Arial"/>
        </w:rPr>
        <w:t>FIGURE 9</w:t>
      </w:r>
    </w:p>
    <w:p w14:paraId="3C4CA27C" w14:textId="4586496D" w:rsidR="24FE1B14" w:rsidRDefault="00970FD5" w:rsidP="53D92735">
      <w:pPr>
        <w:pStyle w:val="FigureTableTitle"/>
      </w:pPr>
      <w:r>
        <w:rPr>
          <w:noProof/>
        </w:rPr>
        <w:drawing>
          <wp:anchor distT="0" distB="0" distL="114300" distR="114300" simplePos="0" relativeHeight="251670528" behindDoc="0" locked="0" layoutInCell="1" allowOverlap="1" wp14:anchorId="77E9DC1D" wp14:editId="4BBBA573">
            <wp:simplePos x="0" y="0"/>
            <wp:positionH relativeFrom="margin">
              <wp:align>right</wp:align>
            </wp:positionH>
            <wp:positionV relativeFrom="paragraph">
              <wp:posOffset>282575</wp:posOffset>
            </wp:positionV>
            <wp:extent cx="5715000" cy="2447925"/>
            <wp:effectExtent l="0" t="0" r="0" b="9525"/>
            <wp:wrapTopAndBottom/>
            <wp:docPr id="85733045" name="Picture 857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53D92735" w:rsidRPr="53D92735">
        <w:rPr>
          <w:rFonts w:ascii="Arial" w:eastAsia="Arial" w:hAnsi="Arial" w:cs="Arial"/>
          <w:lang w:val="en"/>
        </w:rPr>
        <w:t>Family Structure in the Pico Boulevard Corridor</w:t>
      </w:r>
    </w:p>
    <w:p w14:paraId="3D9835D2" w14:textId="04DD2FA1" w:rsidR="24FE1B14" w:rsidRDefault="0380DB5E" w:rsidP="42C8F899">
      <w:pPr>
        <w:spacing w:after="0" w:line="276" w:lineRule="auto"/>
        <w:rPr>
          <w:rFonts w:ascii="Arial" w:eastAsia="Arial" w:hAnsi="Arial" w:cs="Arial"/>
          <w:sz w:val="16"/>
          <w:szCs w:val="16"/>
        </w:rPr>
      </w:pPr>
      <w:r w:rsidRPr="0380DB5E">
        <w:rPr>
          <w:rFonts w:ascii="Arial" w:eastAsia="Arial" w:hAnsi="Arial" w:cs="Arial"/>
          <w:b/>
          <w:bCs/>
          <w:sz w:val="16"/>
          <w:szCs w:val="16"/>
        </w:rPr>
        <w:t xml:space="preserve">Source: </w:t>
      </w:r>
      <w:r w:rsidRPr="0380DB5E">
        <w:rPr>
          <w:rFonts w:ascii="Arial" w:eastAsia="Arial" w:hAnsi="Arial" w:cs="Arial"/>
          <w:sz w:val="16"/>
          <w:szCs w:val="16"/>
        </w:rPr>
        <w:t>Authors’ analysis of 2019-2023 American Community Survey data table B11003, ‘Family Type by Presence and Age of Own Children Under 18 Years’.</w:t>
      </w:r>
    </w:p>
    <w:p w14:paraId="07275CBB" w14:textId="0F8B8A63" w:rsidR="13B7380D" w:rsidRDefault="6BB4AD83" w:rsidP="6BB4AD83">
      <w:pPr>
        <w:pStyle w:val="Heading2"/>
        <w:spacing w:before="160" w:after="80"/>
        <w:rPr>
          <w:rFonts w:ascii="Arial" w:eastAsia="Arial" w:hAnsi="Arial" w:cs="Arial"/>
          <w:sz w:val="20"/>
        </w:rPr>
      </w:pPr>
      <w:bookmarkStart w:id="62" w:name="_Toc198799455"/>
      <w:r w:rsidRPr="6BB4AD83">
        <w:rPr>
          <w:rFonts w:ascii="Arial" w:eastAsia="Arial" w:hAnsi="Arial" w:cs="Arial"/>
          <w:color w:val="0F4761"/>
          <w:sz w:val="32"/>
          <w:szCs w:val="32"/>
        </w:rPr>
        <w:t>Language Access and Cultural Considerations</w:t>
      </w:r>
      <w:bookmarkEnd w:id="62"/>
      <w:r w:rsidRPr="6BB4AD83">
        <w:rPr>
          <w:rFonts w:ascii="Arial" w:eastAsia="Arial" w:hAnsi="Arial" w:cs="Arial"/>
          <w:sz w:val="20"/>
        </w:rPr>
        <w:t xml:space="preserve"> </w:t>
      </w:r>
    </w:p>
    <w:p w14:paraId="0FBA4BA1" w14:textId="22121400" w:rsidR="6BB4AD83" w:rsidRDefault="35653A74" w:rsidP="1945FB75">
      <w:pPr>
        <w:pStyle w:val="BodyTextFirstIndent"/>
      </w:pPr>
      <w:r>
        <w:t>Much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14:paraId="39A9E9C7" w14:textId="467A4299" w:rsidR="00BC5769" w:rsidRDefault="00BC5769" w:rsidP="1945FB75">
      <w:pPr>
        <w:pStyle w:val="BodyTextFirstIndent"/>
      </w:pPr>
      <w:r>
        <w:t xml:space="preserve">Of the alternative language options, Spanish language materials should clearly be prioritized, as more than half of residents along the corridor speak Spanish (figure 11). While these residents may also speak English, a clear majority of the corridor has some level of Spanish proficiency. Meanwhile, </w:t>
      </w:r>
      <w:r>
        <w:lastRenderedPageBreak/>
        <w:t>just over 13% of residents speak Korean. Another 2% speak Chinese, and 5% speak other languages.</w:t>
      </w:r>
    </w:p>
    <w:p w14:paraId="6FCC5D3F" w14:textId="16B4E695" w:rsidR="6BB4AD83" w:rsidRDefault="35653A74" w:rsidP="6BB4AD83">
      <w:pPr>
        <w:pStyle w:val="FigureTableNumber"/>
        <w:spacing w:before="0" w:line="300" w:lineRule="exact"/>
        <w:rPr>
          <w:rFonts w:ascii="Arial" w:eastAsia="Arial" w:hAnsi="Arial" w:cs="Arial"/>
        </w:rPr>
      </w:pPr>
      <w:r w:rsidRPr="35653A74">
        <w:rPr>
          <w:rFonts w:ascii="Arial" w:eastAsia="Arial" w:hAnsi="Arial" w:cs="Arial"/>
        </w:rPr>
        <w:t>FIGURE 10</w:t>
      </w:r>
    </w:p>
    <w:p w14:paraId="2E7D9FDB" w14:textId="6D4EA405" w:rsidR="6BB4AD83" w:rsidRDefault="67DD7634" w:rsidP="6BB4AD83">
      <w:pPr>
        <w:pStyle w:val="FigureTableTitle"/>
      </w:pPr>
      <w:r w:rsidRPr="67DD7634">
        <w:rPr>
          <w:rFonts w:ascii="Arial" w:eastAsia="Arial" w:hAnsi="Arial" w:cs="Arial"/>
          <w:lang w:val="en"/>
        </w:rPr>
        <w:t>English Speaking Ability in the Pico Boulevard Corridor</w:t>
      </w:r>
    </w:p>
    <w:p w14:paraId="570EA8AD" w14:textId="3E22D858" w:rsidR="6BB4AD83" w:rsidRDefault="6BB4AD83" w:rsidP="42C8F899">
      <w:pPr>
        <w:spacing w:after="0" w:line="276" w:lineRule="auto"/>
        <w:rPr>
          <w:rFonts w:ascii="Arial" w:eastAsia="Arial" w:hAnsi="Arial" w:cs="Arial"/>
          <w:sz w:val="16"/>
          <w:szCs w:val="16"/>
        </w:rPr>
      </w:pPr>
      <w:r>
        <w:rPr>
          <w:noProof/>
        </w:rPr>
        <w:drawing>
          <wp:inline distT="0" distB="0" distL="0" distR="0" wp14:anchorId="6B767499" wp14:editId="1901CAA4">
            <wp:extent cx="5715000" cy="2447925"/>
            <wp:effectExtent l="0" t="0" r="0" b="0"/>
            <wp:docPr id="803513580" name="Picture 8035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513580"/>
                    <pic:cNvPicPr/>
                  </pic:nvPicPr>
                  <pic:blipFill>
                    <a:blip r:embed="rId3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B16004, ’Age by Language Spoken at Home by Ability to Speak English for the Population 5 Years and Over’.</w:t>
      </w:r>
    </w:p>
    <w:p w14:paraId="4A0BC670" w14:textId="49D30184" w:rsidR="0380DB5E" w:rsidRDefault="0380DB5E" w:rsidP="0380DB5E">
      <w:pPr>
        <w:pStyle w:val="FigureTableNumber"/>
        <w:spacing w:before="0" w:line="300" w:lineRule="exact"/>
        <w:rPr>
          <w:rFonts w:ascii="Arial" w:eastAsia="Arial" w:hAnsi="Arial" w:cs="Arial"/>
        </w:rPr>
      </w:pPr>
    </w:p>
    <w:p w14:paraId="69969066" w14:textId="613DC3FE" w:rsidR="6BB4AD83" w:rsidRDefault="5D4B08DA" w:rsidP="67DD7634">
      <w:pPr>
        <w:pStyle w:val="FigureTableNumber"/>
        <w:spacing w:before="0" w:line="300" w:lineRule="exact"/>
        <w:rPr>
          <w:rFonts w:ascii="Arial" w:eastAsia="Arial" w:hAnsi="Arial" w:cs="Arial"/>
        </w:rPr>
      </w:pPr>
      <w:r w:rsidRPr="5D4B08DA">
        <w:rPr>
          <w:rFonts w:ascii="Arial" w:eastAsia="Arial" w:hAnsi="Arial" w:cs="Arial"/>
        </w:rPr>
        <w:t>FIGURE 11</w:t>
      </w:r>
    </w:p>
    <w:p w14:paraId="20C42633" w14:textId="0BA84ABD" w:rsidR="6BB4AD83" w:rsidRDefault="67DD7634" w:rsidP="67DD7634">
      <w:pPr>
        <w:pStyle w:val="FigureTableTitle"/>
      </w:pPr>
      <w:r w:rsidRPr="67DD7634">
        <w:rPr>
          <w:rFonts w:ascii="Arial" w:eastAsia="Arial" w:hAnsi="Arial" w:cs="Arial"/>
          <w:lang w:val="en"/>
        </w:rPr>
        <w:t>Other Languages Spoken in the Pico Boulevard Corridor</w:t>
      </w:r>
    </w:p>
    <w:p w14:paraId="103C1314" w14:textId="7CD68C9F" w:rsidR="6BB4AD83" w:rsidRPr="00BC5769" w:rsidRDefault="6BB4AD83" w:rsidP="00BC5769">
      <w:pPr>
        <w:spacing w:after="0" w:line="276" w:lineRule="auto"/>
        <w:rPr>
          <w:rFonts w:ascii="Arial" w:eastAsia="Arial" w:hAnsi="Arial" w:cs="Arial"/>
          <w:sz w:val="16"/>
          <w:szCs w:val="16"/>
        </w:rPr>
      </w:pPr>
      <w:r>
        <w:rPr>
          <w:noProof/>
        </w:rPr>
        <w:drawing>
          <wp:inline distT="0" distB="0" distL="0" distR="0" wp14:anchorId="2254C721" wp14:editId="31D611B0">
            <wp:extent cx="5711825" cy="2447925"/>
            <wp:effectExtent l="0" t="0" r="3175" b="9525"/>
            <wp:docPr id="1278846278" name="Picture 127884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278" name="Picture 1278846278"/>
                    <pic:cNvPicPr/>
                  </pic:nvPicPr>
                  <pic:blipFill>
                    <a:blip r:embed="rId36"/>
                    <a:stretch>
                      <a:fillRect/>
                    </a:stretch>
                  </pic:blipFill>
                  <pic:spPr>
                    <a:xfrm>
                      <a:off x="0" y="0"/>
                      <a:ext cx="5711825"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w:t>
      </w:r>
      <w:r w:rsidR="00BC5769" w:rsidRPr="6B579AC4">
        <w:rPr>
          <w:rFonts w:ascii="Arial" w:eastAsia="Arial" w:hAnsi="Arial" w:cs="Arial"/>
          <w:sz w:val="16"/>
          <w:szCs w:val="16"/>
        </w:rPr>
        <w:t>Authors’ analysis of 2019-2023 American Community Survey data table C16001, ’Language Spoken at Home for the Population 4 Years and Over’.</w:t>
      </w:r>
    </w:p>
    <w:p w14:paraId="4DBFBC60" w14:textId="77777777" w:rsidR="00BC5769" w:rsidRDefault="00BC5769" w:rsidP="00BC5769">
      <w:pPr>
        <w:pStyle w:val="BodyTextFirstIndent"/>
      </w:pPr>
      <w:r>
        <w:t xml:space="preserve">When mapping the location of households where other languages are spoken, there are clear concentrations by language. In almost every tract in the Pico corridor, at least one fifth of households are </w:t>
      </w:r>
      <w:proofErr w:type="gramStart"/>
      <w:r>
        <w:t>Spanish-speaking</w:t>
      </w:r>
      <w:proofErr w:type="gramEnd"/>
      <w:r>
        <w:t xml:space="preserve"> (figure 12). Yet tracts in the eastern portion of the corridor have significantly </w:t>
      </w:r>
      <w:r>
        <w:lastRenderedPageBreak/>
        <w:t xml:space="preserve">higher concentrations of Spanish speakers than those in the western portion. Meanwhile, there is </w:t>
      </w:r>
      <w:proofErr w:type="gramStart"/>
      <w:r>
        <w:t>no</w:t>
      </w:r>
      <w:proofErr w:type="gramEnd"/>
      <w:r>
        <w:t xml:space="preserve"> one census tract where more than 50 percent of households speak Korean (figure 13), but there are three in the western portion of the corridor where more than 40 percent of households do. </w:t>
      </w:r>
    </w:p>
    <w:p w14:paraId="4AB78EAD" w14:textId="268B5541" w:rsidR="6BB4AD83" w:rsidRDefault="0B15DED3" w:rsidP="1DDA3F99">
      <w:pPr>
        <w:pStyle w:val="FigureTableNumber"/>
        <w:spacing w:before="0" w:line="300" w:lineRule="exact"/>
        <w:rPr>
          <w:rFonts w:ascii="Arial" w:eastAsia="Arial" w:hAnsi="Arial" w:cs="Arial"/>
        </w:rPr>
      </w:pPr>
      <w:r w:rsidRPr="0B15DED3">
        <w:rPr>
          <w:rFonts w:ascii="Arial" w:eastAsia="Arial" w:hAnsi="Arial" w:cs="Arial"/>
        </w:rPr>
        <w:t>FIGURE 12</w:t>
      </w:r>
    </w:p>
    <w:p w14:paraId="50ED3CD8" w14:textId="2CF30095" w:rsidR="6BB4AD83" w:rsidRDefault="483F47E1" w:rsidP="483F47E1">
      <w:pPr>
        <w:pStyle w:val="FigureTableTitle"/>
        <w:rPr>
          <w:rFonts w:ascii="Arial" w:eastAsia="Arial" w:hAnsi="Arial" w:cs="Arial"/>
          <w:lang w:val="en"/>
        </w:rPr>
      </w:pPr>
      <w:r w:rsidRPr="483F47E1">
        <w:rPr>
          <w:rFonts w:ascii="Arial" w:eastAsia="Arial" w:hAnsi="Arial" w:cs="Arial"/>
          <w:lang w:val="en"/>
        </w:rPr>
        <w:t>Spanish-Speaking Population by Census Tract</w:t>
      </w:r>
    </w:p>
    <w:p w14:paraId="09D1D4BB" w14:textId="0BB5079E" w:rsidR="42C8F899" w:rsidRDefault="42C8F899" w:rsidP="42C8F899">
      <w:pPr>
        <w:spacing w:after="0" w:line="276" w:lineRule="auto"/>
        <w:rPr>
          <w:rFonts w:ascii="Arial" w:eastAsia="Arial" w:hAnsi="Arial" w:cs="Arial"/>
          <w:sz w:val="16"/>
          <w:szCs w:val="16"/>
        </w:rPr>
      </w:pPr>
      <w:r>
        <w:rPr>
          <w:noProof/>
        </w:rPr>
        <w:drawing>
          <wp:inline distT="0" distB="0" distL="0" distR="0" wp14:anchorId="58869654" wp14:editId="1F663E91">
            <wp:extent cx="5711825" cy="2447925"/>
            <wp:effectExtent l="0" t="0" r="3175" b="9525"/>
            <wp:docPr id="691312716" name="Picture 691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2716" name="Picture 691312716"/>
                    <pic:cNvPicPr/>
                  </pic:nvPicPr>
                  <pic:blipFill>
                    <a:blip r:embed="rId37"/>
                    <a:stretch>
                      <a:fillRect/>
                    </a:stretch>
                  </pic:blipFill>
                  <pic:spPr>
                    <a:xfrm>
                      <a:off x="0" y="0"/>
                      <a:ext cx="5711825" cy="2447925"/>
                    </a:xfrm>
                    <a:prstGeom prst="rect">
                      <a:avLst/>
                    </a:prstGeom>
                  </pic:spPr>
                </pic:pic>
              </a:graphicData>
            </a:graphic>
          </wp:inline>
        </w:drawing>
      </w:r>
      <w:r w:rsidRPr="42C8F899">
        <w:rPr>
          <w:rFonts w:ascii="Arial" w:eastAsia="Arial" w:hAnsi="Arial" w:cs="Arial"/>
          <w:b/>
          <w:bCs/>
          <w:sz w:val="16"/>
          <w:szCs w:val="16"/>
        </w:rPr>
        <w:t xml:space="preserve">Source: </w:t>
      </w:r>
      <w:r w:rsidR="00BC5769" w:rsidRPr="6B579AC4">
        <w:rPr>
          <w:rFonts w:ascii="Arial" w:eastAsia="Arial" w:hAnsi="Arial" w:cs="Arial"/>
          <w:sz w:val="16"/>
          <w:szCs w:val="16"/>
        </w:rPr>
        <w:t>Authors’ analysis of 2019-2023 American Community Survey data table C16001,’Language Spoken at Home for the Population 4 Years and Over’.</w:t>
      </w:r>
    </w:p>
    <w:p w14:paraId="425C42B9" w14:textId="490D427D" w:rsidR="6BB4AD83" w:rsidRDefault="40F23EDE" w:rsidP="40F23EDE">
      <w:pPr>
        <w:spacing w:line="276" w:lineRule="auto"/>
        <w:rPr>
          <w:rFonts w:ascii="Arial" w:eastAsia="Arial" w:hAnsi="Arial" w:cs="Arial"/>
          <w:sz w:val="16"/>
          <w:szCs w:val="16"/>
          <w:lang w:val="en"/>
        </w:rPr>
      </w:pPr>
      <w:r w:rsidRPr="40F23EDE">
        <w:rPr>
          <w:rFonts w:ascii="Arial" w:eastAsia="Arial" w:hAnsi="Arial" w:cs="Arial"/>
          <w:b/>
          <w:bCs/>
          <w:sz w:val="16"/>
          <w:szCs w:val="16"/>
        </w:rPr>
        <w:t xml:space="preserve">Notes: </w:t>
      </w:r>
      <w:r w:rsidRPr="40F23EDE">
        <w:rPr>
          <w:rFonts w:ascii="Arial" w:eastAsia="Arial" w:hAnsi="Arial" w:cs="Arial"/>
          <w:sz w:val="16"/>
          <w:szCs w:val="16"/>
        </w:rPr>
        <w:t>Percentage is based off total population in each census tract.</w:t>
      </w:r>
    </w:p>
    <w:p w14:paraId="03931C5E" w14:textId="0D92BAAA" w:rsidR="0B15DED3" w:rsidRDefault="0B15DED3" w:rsidP="0B15DED3">
      <w:pPr>
        <w:pStyle w:val="FigureTableNumber"/>
        <w:spacing w:before="0" w:line="300" w:lineRule="exact"/>
        <w:rPr>
          <w:rFonts w:ascii="Arial" w:eastAsia="Arial" w:hAnsi="Arial" w:cs="Arial"/>
        </w:rPr>
      </w:pPr>
      <w:r w:rsidRPr="0B15DED3">
        <w:rPr>
          <w:rFonts w:ascii="Arial" w:eastAsia="Arial" w:hAnsi="Arial" w:cs="Arial"/>
        </w:rPr>
        <w:t>FIGURE 13</w:t>
      </w:r>
    </w:p>
    <w:p w14:paraId="6C96F1B1" w14:textId="77777777" w:rsidR="00BC5769" w:rsidRDefault="00BC5769" w:rsidP="00BC5769">
      <w:pPr>
        <w:pStyle w:val="FigureTableTitle"/>
      </w:pPr>
      <w:r w:rsidRPr="6B579AC4">
        <w:rPr>
          <w:rFonts w:ascii="Arial" w:eastAsia="Arial" w:hAnsi="Arial" w:cs="Arial"/>
          <w:lang w:val="en"/>
        </w:rPr>
        <w:t>Korean-Speaking Population by Census Tract</w:t>
      </w:r>
    </w:p>
    <w:p w14:paraId="6102A00B" w14:textId="330FB86E" w:rsidR="00BC5769" w:rsidRDefault="02CC64CC" w:rsidP="00BC5769">
      <w:pPr>
        <w:spacing w:after="0" w:line="276" w:lineRule="auto"/>
        <w:rPr>
          <w:rFonts w:ascii="Arial" w:eastAsia="Arial" w:hAnsi="Arial" w:cs="Arial"/>
          <w:sz w:val="16"/>
          <w:szCs w:val="16"/>
        </w:rPr>
      </w:pPr>
      <w:r>
        <w:rPr>
          <w:noProof/>
        </w:rPr>
        <w:drawing>
          <wp:inline distT="0" distB="0" distL="0" distR="0" wp14:anchorId="7A2839BB" wp14:editId="0DBB3E97">
            <wp:extent cx="5711825" cy="2447924"/>
            <wp:effectExtent l="0" t="0" r="3175" b="0"/>
            <wp:docPr id="197983660" name="Picture 1979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3660" name="Picture 197983660"/>
                    <pic:cNvPicPr/>
                  </pic:nvPicPr>
                  <pic:blipFill>
                    <a:blip r:embed="rId38"/>
                    <a:stretch>
                      <a:fillRect/>
                    </a:stretch>
                  </pic:blipFill>
                  <pic:spPr>
                    <a:xfrm>
                      <a:off x="0" y="0"/>
                      <a:ext cx="5711825" cy="2447924"/>
                    </a:xfrm>
                    <a:prstGeom prst="rect">
                      <a:avLst/>
                    </a:prstGeom>
                  </pic:spPr>
                </pic:pic>
              </a:graphicData>
            </a:graphic>
          </wp:inline>
        </w:drawing>
      </w:r>
      <w:r w:rsidR="00BC5769" w:rsidRPr="00BC5769">
        <w:rPr>
          <w:rFonts w:ascii="Arial" w:eastAsia="Arial" w:hAnsi="Arial" w:cs="Arial"/>
          <w:b/>
          <w:bCs/>
          <w:sz w:val="16"/>
          <w:szCs w:val="16"/>
        </w:rPr>
        <w:t xml:space="preserve"> </w:t>
      </w:r>
      <w:r w:rsidR="00BC5769" w:rsidRPr="6B579AC4">
        <w:rPr>
          <w:rFonts w:ascii="Arial" w:eastAsia="Arial" w:hAnsi="Arial" w:cs="Arial"/>
          <w:b/>
          <w:bCs/>
          <w:sz w:val="16"/>
          <w:szCs w:val="16"/>
        </w:rPr>
        <w:t xml:space="preserve">Source: </w:t>
      </w:r>
      <w:r w:rsidR="00BC5769" w:rsidRPr="6B579AC4">
        <w:rPr>
          <w:rFonts w:ascii="Arial" w:eastAsia="Arial" w:hAnsi="Arial" w:cs="Arial"/>
          <w:sz w:val="16"/>
          <w:szCs w:val="16"/>
        </w:rPr>
        <w:t>Authors’ analysis of 2019-2023 American Community Survey data table C16001, ’Language Spoken at Home for the Population 4 Years and Over’.</w:t>
      </w:r>
    </w:p>
    <w:p w14:paraId="5A242404" w14:textId="6DC6D627" w:rsidR="02CC64CC" w:rsidRDefault="00BC5769" w:rsidP="00BC5769">
      <w:pPr>
        <w:spacing w:after="200" w:line="276" w:lineRule="auto"/>
        <w:rPr>
          <w:rFonts w:ascii="Arial" w:eastAsia="Arial" w:hAnsi="Arial" w:cs="Arial"/>
          <w:sz w:val="16"/>
          <w:szCs w:val="16"/>
          <w:lang w:val="en"/>
        </w:rPr>
      </w:pPr>
      <w:r w:rsidRPr="6B579AC4">
        <w:rPr>
          <w:rFonts w:ascii="Arial" w:eastAsia="Arial" w:hAnsi="Arial" w:cs="Arial"/>
          <w:b/>
          <w:bCs/>
          <w:sz w:val="16"/>
          <w:szCs w:val="16"/>
        </w:rPr>
        <w:t xml:space="preserve">Notes: </w:t>
      </w:r>
      <w:r w:rsidRPr="6B579AC4">
        <w:rPr>
          <w:rFonts w:ascii="Arial" w:eastAsia="Arial" w:hAnsi="Arial" w:cs="Arial"/>
          <w:sz w:val="16"/>
          <w:szCs w:val="16"/>
        </w:rPr>
        <w:t>Percentage is based off total population in each census tract.</w:t>
      </w:r>
    </w:p>
    <w:p w14:paraId="0F531BA9" w14:textId="6481E609" w:rsidR="02CC64CC" w:rsidRDefault="35653A74" w:rsidP="1945FB75">
      <w:pPr>
        <w:pStyle w:val="BodyTextFirstIndent"/>
        <w:rPr>
          <w:rFonts w:eastAsia="Arial" w:cs="Arial"/>
        </w:rPr>
      </w:pPr>
      <w:r>
        <w:lastRenderedPageBreak/>
        <w:t>According to Census estimates, just under half (48 percent) of residents in the corridor were born in a country outside of the United States. Roughly 20,000 of these residents come from Mexico, which is more than one quarter of the total foreign-born population (Table 1). Close behind is Korea, where around 16,000 residents originate from, suggesting that Asian language materials may predominately be in Korean, while some could be in Chinese (3,537 residents from China) or even Filipino (1,764 residents). Other Central American countries represented in the corridor include El Salvador (11,581 residents), Guatemala (10,155 residents), and Honduras (1,608 residents).</w:t>
      </w:r>
    </w:p>
    <w:p w14:paraId="4EBA6EF1" w14:textId="6B094065" w:rsidR="02CC64CC" w:rsidRDefault="02CC64CC" w:rsidP="02CC64CC">
      <w:pPr>
        <w:pStyle w:val="FigureTableNumber"/>
      </w:pPr>
      <w:r w:rsidRPr="02CC64CC">
        <w:rPr>
          <w:rFonts w:ascii="Arial" w:eastAsia="Arial" w:hAnsi="Arial" w:cs="Arial"/>
        </w:rPr>
        <w:t>Table 1</w:t>
      </w:r>
    </w:p>
    <w:p w14:paraId="4B44D5C8" w14:textId="1BC565D3" w:rsidR="02CC64CC" w:rsidRDefault="02CC64CC" w:rsidP="02CC64CC">
      <w:pPr>
        <w:pStyle w:val="FigureTableTitle"/>
      </w:pPr>
      <w:r w:rsidRPr="02CC64CC">
        <w:rPr>
          <w:rFonts w:ascii="Arial" w:eastAsia="Arial" w:hAnsi="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14:paraId="1032A2FE" w14:textId="77777777" w:rsidTr="1F4864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21AD46E" w14:textId="11D2A0CF" w:rsidR="02CC64CC" w:rsidRDefault="02CC64CC" w:rsidP="02CC64CC">
            <w:pPr>
              <w:pStyle w:val="FigureTableTitle"/>
              <w:rPr>
                <w:rFonts w:ascii="Arial" w:eastAsia="Arial" w:hAnsi="Arial" w:cs="Arial"/>
                <w:b/>
                <w:lang w:val="en"/>
              </w:rPr>
            </w:pPr>
            <w:r w:rsidRPr="02CC64CC">
              <w:rPr>
                <w:rFonts w:ascii="Arial" w:eastAsia="Arial" w:hAnsi="Arial" w:cs="Arial"/>
                <w:b/>
                <w:lang w:val="en"/>
              </w:rPr>
              <w:t>Country</w:t>
            </w:r>
          </w:p>
        </w:tc>
        <w:tc>
          <w:tcPr>
            <w:tcW w:w="4492" w:type="dxa"/>
          </w:tcPr>
          <w:p w14:paraId="6248E3EB" w14:textId="7CAE6DF6" w:rsidR="02CC64CC" w:rsidRDefault="02CC64CC" w:rsidP="02CC64CC">
            <w:pPr>
              <w:pStyle w:val="FigureTableTitle"/>
              <w:cnfStyle w:val="100000000000" w:firstRow="1" w:lastRow="0" w:firstColumn="0" w:lastColumn="0" w:oddVBand="0" w:evenVBand="0" w:oddHBand="0" w:evenHBand="0" w:firstRowFirstColumn="0" w:firstRowLastColumn="0" w:lastRowFirstColumn="0" w:lastRowLastColumn="0"/>
              <w:rPr>
                <w:rFonts w:ascii="Arial" w:eastAsia="Arial" w:hAnsi="Arial" w:cs="Arial"/>
                <w:bCs w:val="0"/>
                <w:lang w:val="en"/>
              </w:rPr>
            </w:pPr>
            <w:r w:rsidRPr="02CC64CC">
              <w:rPr>
                <w:rFonts w:ascii="Arial" w:eastAsia="Arial" w:hAnsi="Arial" w:cs="Arial"/>
                <w:b/>
                <w:lang w:val="en"/>
              </w:rPr>
              <w:t>Population</w:t>
            </w:r>
          </w:p>
        </w:tc>
      </w:tr>
      <w:tr w:rsidR="02CC64CC" w14:paraId="01E33272"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34189C97" w14:textId="5F914223" w:rsidR="02CC64CC" w:rsidRDefault="02CC64CC" w:rsidP="02CC64CC">
            <w:pPr>
              <w:pStyle w:val="FigureTableTitle"/>
              <w:rPr>
                <w:rFonts w:ascii="Arial" w:eastAsia="Arial" w:hAnsi="Arial" w:cs="Arial"/>
                <w:lang w:val="en"/>
              </w:rPr>
            </w:pPr>
            <w:r w:rsidRPr="02CC64CC">
              <w:rPr>
                <w:rFonts w:ascii="Arial" w:eastAsia="Arial" w:hAnsi="Arial" w:cs="Arial"/>
                <w:lang w:val="en"/>
              </w:rPr>
              <w:t>Mexico</w:t>
            </w:r>
          </w:p>
        </w:tc>
        <w:tc>
          <w:tcPr>
            <w:tcW w:w="4492" w:type="dxa"/>
          </w:tcPr>
          <w:p w14:paraId="4A4A729B" w14:textId="5C5300AA"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20,140</w:t>
            </w:r>
          </w:p>
        </w:tc>
      </w:tr>
      <w:tr w:rsidR="02CC64CC" w14:paraId="3BDFC954"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06CD4FF2" w14:textId="070BFCCD" w:rsidR="02CC64CC" w:rsidRDefault="02CC64CC" w:rsidP="02CC64CC">
            <w:pPr>
              <w:pStyle w:val="FigureTableTitle"/>
              <w:rPr>
                <w:rFonts w:ascii="Arial" w:eastAsia="Arial" w:hAnsi="Arial" w:cs="Arial"/>
                <w:lang w:val="en"/>
              </w:rPr>
            </w:pPr>
            <w:r w:rsidRPr="02CC64CC">
              <w:rPr>
                <w:rFonts w:ascii="Arial" w:eastAsia="Arial" w:hAnsi="Arial" w:cs="Arial"/>
                <w:lang w:val="en"/>
              </w:rPr>
              <w:t>Korea</w:t>
            </w:r>
          </w:p>
        </w:tc>
        <w:tc>
          <w:tcPr>
            <w:tcW w:w="4492" w:type="dxa"/>
          </w:tcPr>
          <w:p w14:paraId="2BC92ACF" w14:textId="5482C786"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16,057</w:t>
            </w:r>
          </w:p>
        </w:tc>
      </w:tr>
      <w:tr w:rsidR="02CC64CC" w14:paraId="38399804"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76D5415" w14:textId="72C09436" w:rsidR="02CC64CC" w:rsidRDefault="02CC64CC" w:rsidP="02CC64CC">
            <w:pPr>
              <w:pStyle w:val="FigureTableTitle"/>
              <w:rPr>
                <w:rFonts w:ascii="Arial" w:eastAsia="Arial" w:hAnsi="Arial" w:cs="Arial"/>
                <w:lang w:val="en"/>
              </w:rPr>
            </w:pPr>
            <w:r w:rsidRPr="02CC64CC">
              <w:rPr>
                <w:rFonts w:ascii="Arial" w:eastAsia="Arial" w:hAnsi="Arial" w:cs="Arial"/>
                <w:lang w:val="en"/>
              </w:rPr>
              <w:t>El Salvador</w:t>
            </w:r>
          </w:p>
        </w:tc>
        <w:tc>
          <w:tcPr>
            <w:tcW w:w="4492" w:type="dxa"/>
          </w:tcPr>
          <w:p w14:paraId="1A47442E" w14:textId="01C8A4A1"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11,581</w:t>
            </w:r>
          </w:p>
        </w:tc>
      </w:tr>
      <w:tr w:rsidR="02CC64CC" w14:paraId="722707E3"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7D0B9780" w14:textId="537BD6E1" w:rsidR="02CC64CC" w:rsidRDefault="02CC64CC" w:rsidP="02CC64CC">
            <w:pPr>
              <w:pStyle w:val="FigureTableTitle"/>
              <w:rPr>
                <w:rFonts w:ascii="Arial" w:eastAsia="Arial" w:hAnsi="Arial" w:cs="Arial"/>
                <w:lang w:val="en"/>
              </w:rPr>
            </w:pPr>
            <w:r w:rsidRPr="02CC64CC">
              <w:rPr>
                <w:rFonts w:ascii="Arial" w:eastAsia="Arial" w:hAnsi="Arial" w:cs="Arial"/>
                <w:lang w:val="en"/>
              </w:rPr>
              <w:t>Guatemala</w:t>
            </w:r>
          </w:p>
        </w:tc>
        <w:tc>
          <w:tcPr>
            <w:tcW w:w="4492" w:type="dxa"/>
          </w:tcPr>
          <w:p w14:paraId="40B0F250" w14:textId="5CB46AE6"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10,155</w:t>
            </w:r>
          </w:p>
        </w:tc>
      </w:tr>
      <w:tr w:rsidR="02CC64CC" w14:paraId="7A514E60"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65C3CEB1" w14:textId="00795907" w:rsidR="02CC64CC" w:rsidRDefault="02CC64CC" w:rsidP="02CC64CC">
            <w:pPr>
              <w:pStyle w:val="FigureTableTitle"/>
              <w:rPr>
                <w:rFonts w:ascii="Arial" w:eastAsia="Arial" w:hAnsi="Arial" w:cs="Arial"/>
                <w:lang w:val="en"/>
              </w:rPr>
            </w:pPr>
            <w:r w:rsidRPr="02CC64CC">
              <w:rPr>
                <w:rFonts w:ascii="Arial" w:eastAsia="Arial" w:hAnsi="Arial" w:cs="Arial"/>
                <w:lang w:val="en"/>
              </w:rPr>
              <w:t>China</w:t>
            </w:r>
          </w:p>
        </w:tc>
        <w:tc>
          <w:tcPr>
            <w:tcW w:w="4492" w:type="dxa"/>
          </w:tcPr>
          <w:p w14:paraId="6893279B" w14:textId="0E775DF2"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3,537</w:t>
            </w:r>
          </w:p>
        </w:tc>
      </w:tr>
      <w:tr w:rsidR="02CC64CC" w14:paraId="05E84E1C"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F68D145" w14:textId="0A13CB70" w:rsidR="02CC64CC" w:rsidRDefault="02CC64CC" w:rsidP="02CC64CC">
            <w:pPr>
              <w:pStyle w:val="FigureTableTitle"/>
              <w:rPr>
                <w:rFonts w:ascii="Arial" w:eastAsia="Arial" w:hAnsi="Arial" w:cs="Arial"/>
                <w:lang w:val="en"/>
              </w:rPr>
            </w:pPr>
            <w:r w:rsidRPr="02CC64CC">
              <w:rPr>
                <w:rFonts w:ascii="Arial" w:eastAsia="Arial" w:hAnsi="Arial" w:cs="Arial"/>
                <w:lang w:val="en"/>
              </w:rPr>
              <w:t>Philippines</w:t>
            </w:r>
          </w:p>
        </w:tc>
        <w:tc>
          <w:tcPr>
            <w:tcW w:w="4492" w:type="dxa"/>
          </w:tcPr>
          <w:p w14:paraId="7BFB3278" w14:textId="2E221FDD"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1,764</w:t>
            </w:r>
          </w:p>
        </w:tc>
      </w:tr>
      <w:tr w:rsidR="02CC64CC" w14:paraId="114448DE"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6D96EC72" w14:textId="7105E7A0" w:rsidR="02CC64CC" w:rsidRDefault="02CC64CC" w:rsidP="02CC64CC">
            <w:pPr>
              <w:pStyle w:val="FigureTableTitle"/>
              <w:rPr>
                <w:rFonts w:ascii="Arial" w:eastAsia="Arial" w:hAnsi="Arial" w:cs="Arial"/>
                <w:lang w:val="en"/>
              </w:rPr>
            </w:pPr>
            <w:r w:rsidRPr="02CC64CC">
              <w:rPr>
                <w:rFonts w:ascii="Arial" w:eastAsia="Arial" w:hAnsi="Arial" w:cs="Arial"/>
                <w:lang w:val="en"/>
              </w:rPr>
              <w:t>Honduras</w:t>
            </w:r>
          </w:p>
        </w:tc>
        <w:tc>
          <w:tcPr>
            <w:tcW w:w="4492" w:type="dxa"/>
          </w:tcPr>
          <w:p w14:paraId="166AE300" w14:textId="47D41CC1"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1,608</w:t>
            </w:r>
          </w:p>
        </w:tc>
      </w:tr>
    </w:tbl>
    <w:p w14:paraId="3A57920D" w14:textId="51DED12C" w:rsidR="02CC64CC" w:rsidRDefault="42C8F899" w:rsidP="42C8F899">
      <w:pPr>
        <w:spacing w:after="0" w:line="276" w:lineRule="auto"/>
        <w:rPr>
          <w:rFonts w:ascii="Arial" w:eastAsia="Arial" w:hAnsi="Arial" w:cs="Arial"/>
          <w:sz w:val="16"/>
          <w:szCs w:val="16"/>
        </w:rPr>
      </w:pPr>
      <w:r w:rsidRPr="42C8F899">
        <w:rPr>
          <w:rFonts w:ascii="Arial" w:eastAsia="Arial" w:hAnsi="Arial" w:cs="Arial"/>
          <w:b/>
          <w:bCs/>
          <w:sz w:val="16"/>
          <w:szCs w:val="16"/>
        </w:rPr>
        <w:t xml:space="preserve">Source: </w:t>
      </w:r>
      <w:r w:rsidRPr="42C8F899">
        <w:rPr>
          <w:rFonts w:ascii="Arial" w:eastAsia="Arial" w:hAnsi="Arial" w:cs="Arial"/>
          <w:sz w:val="16"/>
          <w:szCs w:val="16"/>
        </w:rPr>
        <w:t>Authors’ analysis of 2019-2023 American Community Survey data table B05006, ‘Place of Birth for the Foreign-Born Population in the United States’.</w:t>
      </w:r>
    </w:p>
    <w:p w14:paraId="642D1A4C" w14:textId="33022C9F" w:rsidR="02CC64CC" w:rsidRDefault="05F0E318" w:rsidP="42C8F899">
      <w:pPr>
        <w:spacing w:after="200" w:line="276" w:lineRule="auto"/>
        <w:rPr>
          <w:rFonts w:ascii="Arial" w:eastAsia="Arial" w:hAnsi="Arial" w:cs="Arial"/>
          <w:sz w:val="16"/>
          <w:szCs w:val="16"/>
        </w:rPr>
      </w:pPr>
      <w:r w:rsidRPr="05F0E318">
        <w:rPr>
          <w:rFonts w:ascii="Arial" w:eastAsia="Arial" w:hAnsi="Arial" w:cs="Arial"/>
          <w:b/>
          <w:bCs/>
          <w:sz w:val="16"/>
          <w:szCs w:val="16"/>
        </w:rPr>
        <w:t xml:space="preserve">Notes: </w:t>
      </w:r>
      <w:r w:rsidRPr="05F0E318">
        <w:rPr>
          <w:rFonts w:ascii="Arial" w:eastAsia="Arial" w:hAnsi="Arial" w:cs="Arial"/>
          <w:sz w:val="16"/>
          <w:szCs w:val="16"/>
        </w:rPr>
        <w:t xml:space="preserve">Table includes </w:t>
      </w:r>
      <w:proofErr w:type="gramStart"/>
      <w:r w:rsidRPr="05F0E318">
        <w:rPr>
          <w:rFonts w:ascii="Arial" w:eastAsia="Arial" w:hAnsi="Arial" w:cs="Arial"/>
          <w:sz w:val="16"/>
          <w:szCs w:val="16"/>
        </w:rPr>
        <w:t>all of</w:t>
      </w:r>
      <w:proofErr w:type="gramEnd"/>
      <w:r w:rsidRPr="05F0E318">
        <w:rPr>
          <w:rFonts w:ascii="Arial" w:eastAsia="Arial" w:hAnsi="Arial" w:cs="Arial"/>
          <w:sz w:val="16"/>
          <w:szCs w:val="16"/>
        </w:rPr>
        <w:t xml:space="preserve"> the countries with a population greater than 1,000</w:t>
      </w:r>
    </w:p>
    <w:p w14:paraId="32BD3AA2" w14:textId="7698A67A" w:rsidR="5C8D92B0" w:rsidRDefault="05F0E318" w:rsidP="05F0E318">
      <w:pPr>
        <w:pStyle w:val="Heading2"/>
        <w:spacing w:before="200" w:after="200"/>
        <w:rPr>
          <w:rFonts w:ascii="Arial" w:eastAsia="Arial" w:hAnsi="Arial" w:cs="Arial"/>
          <w:color w:val="0F4761"/>
          <w:sz w:val="32"/>
          <w:szCs w:val="32"/>
        </w:rPr>
      </w:pPr>
      <w:bookmarkStart w:id="63" w:name="_Toc198799456"/>
      <w:r w:rsidRPr="05F0E318">
        <w:rPr>
          <w:rFonts w:ascii="Arial" w:eastAsia="Arial" w:hAnsi="Arial" w:cs="Arial"/>
          <w:color w:val="0F4761"/>
          <w:sz w:val="32"/>
          <w:szCs w:val="32"/>
        </w:rPr>
        <w:t>Other Accessibility Considerations</w:t>
      </w:r>
      <w:bookmarkEnd w:id="63"/>
    </w:p>
    <w:p w14:paraId="546AA3A8" w14:textId="4A805DD9" w:rsidR="05F0E318" w:rsidRDefault="6789BBBB" w:rsidP="0380DB5E">
      <w:pPr>
        <w:pStyle w:val="BodyTextFirstIndent"/>
        <w:rPr>
          <w:rFonts w:eastAsia="Arial" w:cs="Arial"/>
        </w:rPr>
      </w:pPr>
      <w:r>
        <w:t xml:space="preserve">Another important consideration when conducting community engagement is whether there are residents with mobility limitations or other disabilities in the community. </w:t>
      </w:r>
      <w:proofErr w:type="gramStart"/>
      <w:r>
        <w:t>Similar to</w:t>
      </w:r>
      <w:proofErr w:type="gramEnd"/>
      <w:r>
        <w:t xml:space="preserve">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p>
    <w:p w14:paraId="02896496" w14:textId="1AB94DCE" w:rsidR="002C0DFF" w:rsidRDefault="02CC64CC" w:rsidP="002C0DFF">
      <w:pPr>
        <w:pStyle w:val="FigureTableNumber"/>
        <w:rPr>
          <w:rFonts w:ascii="Arial" w:eastAsia="Arial" w:hAnsi="Arial" w:cs="Arial"/>
        </w:rPr>
      </w:pPr>
      <w:r w:rsidRPr="02CC64CC">
        <w:rPr>
          <w:rFonts w:ascii="Arial" w:eastAsia="Arial" w:hAnsi="Arial" w:cs="Arial"/>
        </w:rPr>
        <w:lastRenderedPageBreak/>
        <w:t>FIGURE 14</w:t>
      </w:r>
    </w:p>
    <w:p w14:paraId="6BE47095" w14:textId="06CCF5BA" w:rsidR="002C0DFF" w:rsidRDefault="57915EF4" w:rsidP="002C0DFF">
      <w:pPr>
        <w:pStyle w:val="FigureTableTitle"/>
        <w:rPr>
          <w:rFonts w:ascii="Arial" w:eastAsia="Arial" w:hAnsi="Arial" w:cs="Arial"/>
          <w:lang w:val="en"/>
        </w:rPr>
      </w:pPr>
      <w:r w:rsidRPr="57915EF4">
        <w:rPr>
          <w:rFonts w:ascii="Arial" w:eastAsia="Arial" w:hAnsi="Arial" w:cs="Arial"/>
          <w:lang w:val="en"/>
        </w:rPr>
        <w:t>Number of Individuals with a Disability, by Census Tract</w:t>
      </w:r>
    </w:p>
    <w:p w14:paraId="1DAFB19A" w14:textId="50CB81F5" w:rsidR="04FCFE2F" w:rsidRDefault="04FCFE2F" w:rsidP="0B4A9AD1">
      <w:pPr>
        <w:spacing w:after="0" w:line="276" w:lineRule="auto"/>
        <w:rPr>
          <w:rFonts w:ascii="Arial" w:eastAsia="Arial" w:hAnsi="Arial" w:cs="Arial"/>
          <w:sz w:val="16"/>
          <w:szCs w:val="16"/>
        </w:rPr>
      </w:pPr>
      <w:r>
        <w:rPr>
          <w:noProof/>
        </w:rPr>
        <w:drawing>
          <wp:inline distT="0" distB="0" distL="0" distR="0" wp14:anchorId="0A6A307A" wp14:editId="07B14C75">
            <wp:extent cx="5711825" cy="2447925"/>
            <wp:effectExtent l="0" t="0" r="3175" b="9525"/>
            <wp:docPr id="1557530730" name="Picture 15575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0730" name="Picture 1557530730"/>
                    <pic:cNvPicPr/>
                  </pic:nvPicPr>
                  <pic:blipFill>
                    <a:blip r:embed="rId39"/>
                    <a:stretch>
                      <a:fillRect/>
                    </a:stretch>
                  </pic:blipFill>
                  <pic:spPr>
                    <a:xfrm>
                      <a:off x="0" y="0"/>
                      <a:ext cx="5711825"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B18101, ‘Sex by Age by Disability Status’.</w:t>
      </w:r>
    </w:p>
    <w:p w14:paraId="4410E47B" w14:textId="2CF3F7EA" w:rsidR="5EABF2FF" w:rsidRDefault="5EABF2FF" w:rsidP="5EABF2FF">
      <w:pPr>
        <w:spacing w:line="276" w:lineRule="auto"/>
        <w:rPr>
          <w:rFonts w:ascii="Arial" w:eastAsia="Arial" w:hAnsi="Arial" w:cs="Arial"/>
        </w:rPr>
      </w:pPr>
    </w:p>
    <w:p w14:paraId="51E3A92B" w14:textId="7C6F58EC" w:rsidR="7292BC7E" w:rsidRDefault="23609706" w:rsidP="23609706">
      <w:pPr>
        <w:pStyle w:val="BoxBodyTextFirstIndent"/>
        <w:spacing w:line="360" w:lineRule="auto"/>
        <w:rPr>
          <w:rFonts w:ascii="Arial" w:eastAsia="Arial" w:hAnsi="Arial" w:cs="Arial"/>
        </w:rPr>
      </w:pPr>
      <w:r w:rsidRPr="23609706">
        <w:rPr>
          <w:rFonts w:ascii="Arial" w:eastAsia="Arial" w:hAnsi="Arial" w:cs="Arial"/>
        </w:rPr>
        <w:t xml:space="preserve">There is also substantial variation between census tracts with respect to the number of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difficulty (Figure 15). Though the median census tract in the Pico Boulevard corridor has 65 individuals with a vision difficulty, as few and zero and as many as 243 individuals have a vision impairment across the corridor. The skew in the distribution of individuals with vision difficulties across tracts is driven by a subset of census tracts with a high number of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impairment. For instance, a concentration of census tracts in the eastern part of the Pico Boulevard corridor have over 150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impairment in each tract.</w:t>
      </w:r>
    </w:p>
    <w:p w14:paraId="18D4A5F7" w14:textId="78C71839" w:rsidR="5EABF2FF" w:rsidRDefault="5D4B08DA" w:rsidP="00970FD5">
      <w:pPr>
        <w:pStyle w:val="BoxBodyTextFirstIndent"/>
        <w:spacing w:line="360" w:lineRule="auto"/>
        <w:rPr>
          <w:rFonts w:ascii="Arial" w:eastAsia="Arial" w:hAnsi="Arial" w:cs="Arial"/>
        </w:rPr>
      </w:pPr>
      <w:r w:rsidRPr="5D4B08DA">
        <w:rPr>
          <w:rFonts w:ascii="Arial" w:eastAsia="Arial" w:hAnsi="Arial" w:cs="Arial"/>
        </w:rPr>
        <w:t xml:space="preserve">A similar pattern emerges when observing the number of individuals with a hearing difficulty across census tracts. While fewer than three percent of individuals have </w:t>
      </w:r>
      <w:proofErr w:type="gramStart"/>
      <w:r w:rsidRPr="5D4B08DA">
        <w:rPr>
          <w:rFonts w:ascii="Arial" w:eastAsia="Arial" w:hAnsi="Arial" w:cs="Arial"/>
        </w:rPr>
        <w:t>a hearing</w:t>
      </w:r>
      <w:proofErr w:type="gramEnd"/>
      <w:r w:rsidRPr="5D4B08DA">
        <w:rPr>
          <w:rFonts w:ascii="Arial" w:eastAsia="Arial" w:hAnsi="Arial" w:cs="Arial"/>
        </w:rPr>
        <w:t xml:space="preserve"> difficulty in most census tracts, a handful of tracts have a much higher concentration of hearing-impaired individuals (Figure 16). Eleven census tracts have over 100 individuals with </w:t>
      </w:r>
      <w:proofErr w:type="gramStart"/>
      <w:r w:rsidRPr="5D4B08DA">
        <w:rPr>
          <w:rFonts w:ascii="Arial" w:eastAsia="Arial" w:hAnsi="Arial" w:cs="Arial"/>
        </w:rPr>
        <w:t>a hearing</w:t>
      </w:r>
      <w:proofErr w:type="gramEnd"/>
      <w:r w:rsidRPr="5D4B08DA">
        <w:rPr>
          <w:rFonts w:ascii="Arial" w:eastAsia="Arial" w:hAnsi="Arial" w:cs="Arial"/>
        </w:rPr>
        <w:t xml:space="preserve"> difficulty, with the highest number being 256.</w:t>
      </w:r>
    </w:p>
    <w:p w14:paraId="636629E5" w14:textId="20FFA4C9" w:rsidR="3918FF79" w:rsidRDefault="02CC64CC" w:rsidP="3918FF79">
      <w:pPr>
        <w:pStyle w:val="FigureTableNumber"/>
        <w:rPr>
          <w:rFonts w:ascii="Arial" w:eastAsia="Arial" w:hAnsi="Arial" w:cs="Arial"/>
        </w:rPr>
      </w:pPr>
      <w:r w:rsidRPr="02CC64CC">
        <w:rPr>
          <w:rFonts w:ascii="Arial" w:eastAsia="Arial" w:hAnsi="Arial" w:cs="Arial"/>
        </w:rPr>
        <w:lastRenderedPageBreak/>
        <w:t>FIGURE 15</w:t>
      </w:r>
    </w:p>
    <w:p w14:paraId="10D1EE2B" w14:textId="3DAD9680" w:rsidR="3918FF79" w:rsidRDefault="57915EF4" w:rsidP="3918FF79">
      <w:pPr>
        <w:pStyle w:val="FigureTableTitle"/>
        <w:rPr>
          <w:rFonts w:ascii="Arial" w:eastAsia="Arial" w:hAnsi="Arial" w:cs="Arial"/>
          <w:lang w:val="en"/>
        </w:rPr>
      </w:pPr>
      <w:r w:rsidRPr="57915EF4">
        <w:rPr>
          <w:rFonts w:ascii="Arial" w:eastAsia="Arial" w:hAnsi="Arial" w:cs="Arial"/>
          <w:lang w:val="en"/>
        </w:rPr>
        <w:t>Number of Individuals with Vision Difficulty, by Census Tract</w:t>
      </w:r>
    </w:p>
    <w:p w14:paraId="5FA3627B" w14:textId="4DC9A112" w:rsidR="039A7B5E" w:rsidRDefault="039A7B5E" w:rsidP="0B4A9AD1">
      <w:pPr>
        <w:spacing w:after="0" w:line="276" w:lineRule="auto"/>
        <w:rPr>
          <w:rFonts w:ascii="Arial" w:eastAsia="Arial" w:hAnsi="Arial" w:cs="Arial"/>
          <w:sz w:val="16"/>
          <w:szCs w:val="16"/>
        </w:rPr>
      </w:pPr>
      <w:r>
        <w:rPr>
          <w:noProof/>
        </w:rPr>
        <w:drawing>
          <wp:inline distT="0" distB="0" distL="0" distR="0" wp14:anchorId="181D34D0" wp14:editId="2D331E89">
            <wp:extent cx="5711825" cy="2447925"/>
            <wp:effectExtent l="0" t="0" r="3175" b="9525"/>
            <wp:docPr id="1389390255" name="Picture 1389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0255" name="Picture 1389390255"/>
                    <pic:cNvPicPr/>
                  </pic:nvPicPr>
                  <pic:blipFill>
                    <a:blip r:embed="rId40"/>
                    <a:stretch>
                      <a:fillRect/>
                    </a:stretch>
                  </pic:blipFill>
                  <pic:spPr>
                    <a:xfrm>
                      <a:off x="0" y="0"/>
                      <a:ext cx="5711825"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B18103, ’Sex by Age by Vision Difficulty’.</w:t>
      </w:r>
    </w:p>
    <w:p w14:paraId="3C6D1AEB" w14:textId="2626716A" w:rsidR="3918FF79" w:rsidRDefault="02CC64CC" w:rsidP="3918FF79">
      <w:pPr>
        <w:pStyle w:val="FigureTableNumber"/>
        <w:rPr>
          <w:rFonts w:ascii="Arial" w:eastAsia="Arial" w:hAnsi="Arial" w:cs="Arial"/>
        </w:rPr>
      </w:pPr>
      <w:r w:rsidRPr="02CC64CC">
        <w:rPr>
          <w:rFonts w:ascii="Arial" w:eastAsia="Arial" w:hAnsi="Arial" w:cs="Arial"/>
        </w:rPr>
        <w:t>FIGURE 16</w:t>
      </w:r>
    </w:p>
    <w:p w14:paraId="4F7C7E18" w14:textId="38887A61" w:rsidR="3918FF79" w:rsidRDefault="57915EF4" w:rsidP="3918FF79">
      <w:pPr>
        <w:pStyle w:val="FigureTableTitle"/>
        <w:rPr>
          <w:rFonts w:ascii="Arial" w:eastAsia="Arial" w:hAnsi="Arial" w:cs="Arial"/>
          <w:lang w:val="en"/>
        </w:rPr>
      </w:pPr>
      <w:r w:rsidRPr="57915EF4">
        <w:rPr>
          <w:rFonts w:ascii="Arial" w:eastAsia="Arial" w:hAnsi="Arial" w:cs="Arial"/>
          <w:lang w:val="en"/>
        </w:rPr>
        <w:t>Number of Individuals with Hearing Difficulty, by Census Tract</w:t>
      </w:r>
    </w:p>
    <w:p w14:paraId="5EC8601D" w14:textId="2A2A36CD" w:rsidR="3918FF79" w:rsidRDefault="3918FF79" w:rsidP="0B4A9AD1">
      <w:pPr>
        <w:spacing w:after="0" w:line="276" w:lineRule="auto"/>
        <w:rPr>
          <w:rFonts w:ascii="Arial" w:eastAsia="Arial" w:hAnsi="Arial" w:cs="Arial"/>
          <w:sz w:val="16"/>
          <w:szCs w:val="16"/>
        </w:rPr>
      </w:pPr>
      <w:r>
        <w:rPr>
          <w:noProof/>
        </w:rPr>
        <w:drawing>
          <wp:inline distT="0" distB="0" distL="0" distR="0" wp14:anchorId="7B429A75" wp14:editId="73FC2849">
            <wp:extent cx="5711825" cy="2447925"/>
            <wp:effectExtent l="0" t="0" r="3175" b="9525"/>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2753" name="Picture 1572522753"/>
                    <pic:cNvPicPr/>
                  </pic:nvPicPr>
                  <pic:blipFill>
                    <a:blip r:embed="rId41"/>
                    <a:stretch>
                      <a:fillRect/>
                    </a:stretch>
                  </pic:blipFill>
                  <pic:spPr>
                    <a:xfrm>
                      <a:off x="0" y="0"/>
                      <a:ext cx="5711825" cy="2447925"/>
                    </a:xfrm>
                    <a:prstGeom prst="rect">
                      <a:avLst/>
                    </a:prstGeom>
                  </pic:spPr>
                </pic:pic>
              </a:graphicData>
            </a:graphic>
          </wp:inline>
        </w:drawing>
      </w:r>
      <w:r w:rsidR="7D614A56" w:rsidRPr="7D614A56">
        <w:rPr>
          <w:rFonts w:ascii="Arial" w:eastAsia="Arial" w:hAnsi="Arial" w:cs="Arial"/>
          <w:b/>
          <w:bCs/>
          <w:sz w:val="16"/>
          <w:szCs w:val="16"/>
        </w:rPr>
        <w:t xml:space="preserve">Source: </w:t>
      </w:r>
      <w:r w:rsidR="7D614A56" w:rsidRPr="7D614A56">
        <w:rPr>
          <w:rFonts w:ascii="Arial" w:eastAsia="Arial" w:hAnsi="Arial" w:cs="Arial"/>
          <w:sz w:val="16"/>
          <w:szCs w:val="16"/>
        </w:rPr>
        <w:t>Authors’ analysis of 2019-2023 American Community Survey data table B18102, ’Sex by Age by Hearing Difficulty’.</w:t>
      </w:r>
    </w:p>
    <w:p w14:paraId="7D5C3396" w14:textId="0D87488E" w:rsidR="0DA583BE" w:rsidRDefault="0DA583BE" w:rsidP="0380DB5E">
      <w:pPr>
        <w:spacing w:line="276" w:lineRule="auto"/>
        <w:rPr>
          <w:rFonts w:ascii="Arial" w:eastAsia="Arial" w:hAnsi="Arial" w:cs="Arial"/>
          <w:b/>
          <w:bCs/>
          <w:sz w:val="16"/>
          <w:szCs w:val="16"/>
        </w:rPr>
      </w:pPr>
    </w:p>
    <w:p w14:paraId="3CA4212D" w14:textId="70AEBDBC" w:rsidR="3520507C" w:rsidRDefault="0380DB5E" w:rsidP="1EE0BF50">
      <w:pPr>
        <w:pStyle w:val="BodyTextFirstIndent"/>
        <w:rPr>
          <w:rFonts w:eastAsia="Lato" w:cs="Lato"/>
        </w:rPr>
      </w:pPr>
      <w: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tracts where they are more likely to live.  </w:t>
      </w:r>
      <w:proofErr w:type="gramStart"/>
      <w:r>
        <w:t>Similar to</w:t>
      </w:r>
      <w:proofErr w:type="gramEnd"/>
      <w:r>
        <w:t xml:space="preserve"> the patterns of other disabilities, census tracts in the western, northeastern, and southeastern parts of the Pico Boulevard corridor have a higher number of individuals with an ambulatory difficulty (Figure 17).</w:t>
      </w:r>
    </w:p>
    <w:p w14:paraId="109BC794" w14:textId="3677E199" w:rsidR="3918FF79" w:rsidRDefault="02CC64CC" w:rsidP="3918FF79">
      <w:pPr>
        <w:pStyle w:val="FigureTableNumber"/>
        <w:rPr>
          <w:rFonts w:ascii="Arial" w:eastAsia="Arial" w:hAnsi="Arial" w:cs="Arial"/>
        </w:rPr>
      </w:pPr>
      <w:r w:rsidRPr="02CC64CC">
        <w:rPr>
          <w:rFonts w:ascii="Arial" w:eastAsia="Arial" w:hAnsi="Arial" w:cs="Arial"/>
        </w:rPr>
        <w:lastRenderedPageBreak/>
        <w:t>FIGURE 17</w:t>
      </w:r>
    </w:p>
    <w:p w14:paraId="2A7D7891" w14:textId="0BACE550" w:rsidR="3918FF79" w:rsidRDefault="57915EF4" w:rsidP="3918FF79">
      <w:pPr>
        <w:pStyle w:val="FigureTableTitle"/>
        <w:rPr>
          <w:rFonts w:ascii="Arial" w:eastAsia="Arial" w:hAnsi="Arial" w:cs="Arial"/>
          <w:lang w:val="en"/>
        </w:rPr>
      </w:pPr>
      <w:r w:rsidRPr="57915EF4">
        <w:rPr>
          <w:rFonts w:ascii="Arial" w:eastAsia="Arial" w:hAnsi="Arial" w:cs="Arial"/>
          <w:lang w:val="en"/>
        </w:rPr>
        <w:t xml:space="preserve">Number of Individuals with </w:t>
      </w:r>
      <w:proofErr w:type="gramStart"/>
      <w:r w:rsidRPr="57915EF4">
        <w:rPr>
          <w:rFonts w:ascii="Arial" w:eastAsia="Arial" w:hAnsi="Arial" w:cs="Arial"/>
          <w:lang w:val="en"/>
        </w:rPr>
        <w:t>an Ambulatory</w:t>
      </w:r>
      <w:proofErr w:type="gramEnd"/>
      <w:r w:rsidRPr="57915EF4">
        <w:rPr>
          <w:rFonts w:ascii="Arial" w:eastAsia="Arial" w:hAnsi="Arial" w:cs="Arial"/>
          <w:lang w:val="en"/>
        </w:rPr>
        <w:t xml:space="preserve"> Difficulty, by Census Tract</w:t>
      </w:r>
    </w:p>
    <w:p w14:paraId="6CDF602B" w14:textId="4B10DC14" w:rsidR="3918FF79" w:rsidRDefault="3918FF79" w:rsidP="0B4A9AD1">
      <w:pPr>
        <w:spacing w:after="0" w:line="276" w:lineRule="auto"/>
        <w:rPr>
          <w:rFonts w:ascii="Arial" w:eastAsia="Arial" w:hAnsi="Arial" w:cs="Arial"/>
          <w:sz w:val="16"/>
          <w:szCs w:val="16"/>
        </w:rPr>
      </w:pPr>
      <w:r>
        <w:rPr>
          <w:noProof/>
        </w:rPr>
        <w:drawing>
          <wp:inline distT="0" distB="0" distL="0" distR="0" wp14:anchorId="663F2843" wp14:editId="25A6B313">
            <wp:extent cx="5711825" cy="2447925"/>
            <wp:effectExtent l="0" t="0" r="3175" b="9525"/>
            <wp:docPr id="186049155" name="Picture 1860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155" name="Picture 186049155"/>
                    <pic:cNvPicPr/>
                  </pic:nvPicPr>
                  <pic:blipFill>
                    <a:blip r:embed="rId42"/>
                    <a:stretch>
                      <a:fillRect/>
                    </a:stretch>
                  </pic:blipFill>
                  <pic:spPr>
                    <a:xfrm>
                      <a:off x="0" y="0"/>
                      <a:ext cx="5711825"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B18105, ’Sex by Age by Ambulatory Difficulty’.</w:t>
      </w:r>
    </w:p>
    <w:p w14:paraId="506410C4" w14:textId="2867E8E7" w:rsidR="6DA19305" w:rsidRDefault="5B89800F" w:rsidP="5B89800F">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internet across census tracts in the Pico Boulevard corridor.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14:paraId="188897A8" w14:textId="0FE31068" w:rsidR="72D17370" w:rsidRDefault="5B89800F" w:rsidP="72D17370">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predominantly concentrated in the eastern portion of the corridor. </w:t>
      </w:r>
    </w:p>
    <w:p w14:paraId="11618FC4" w14:textId="7D9B6AF6" w:rsidR="14FCC82E" w:rsidRDefault="14FCC82E" w:rsidP="14FCC82E">
      <w:pPr>
        <w:spacing w:before="200" w:after="200"/>
        <w:rPr>
          <w:rFonts w:ascii="Arial" w:eastAsia="Arial" w:hAnsi="Arial" w:cs="Arial"/>
        </w:rPr>
      </w:pPr>
    </w:p>
    <w:p w14:paraId="282655FC" w14:textId="3544D770" w:rsidR="14FCC82E" w:rsidRDefault="02CC64CC" w:rsidP="14FCC82E">
      <w:pPr>
        <w:pStyle w:val="FigureTableNumber"/>
        <w:rPr>
          <w:rFonts w:ascii="Arial" w:eastAsia="Arial" w:hAnsi="Arial" w:cs="Arial"/>
        </w:rPr>
      </w:pPr>
      <w:r w:rsidRPr="02CC64CC">
        <w:rPr>
          <w:rFonts w:ascii="Arial" w:eastAsia="Arial" w:hAnsi="Arial" w:cs="Arial"/>
        </w:rPr>
        <w:lastRenderedPageBreak/>
        <w:t>FIGURE 18</w:t>
      </w:r>
    </w:p>
    <w:p w14:paraId="7C2A4BB0" w14:textId="3B69B440" w:rsidR="14FCC82E" w:rsidRDefault="57915EF4" w:rsidP="14FCC82E">
      <w:pPr>
        <w:pStyle w:val="FigureTableTitle"/>
        <w:rPr>
          <w:rFonts w:ascii="Arial" w:eastAsia="Arial" w:hAnsi="Arial" w:cs="Arial"/>
          <w:lang w:val="en"/>
        </w:rPr>
      </w:pPr>
      <w:r w:rsidRPr="57915EF4">
        <w:rPr>
          <w:rFonts w:ascii="Arial" w:eastAsia="Arial" w:hAnsi="Arial" w:cs="Arial"/>
          <w:lang w:val="en"/>
        </w:rPr>
        <w:t>Share of Households without Internet Access, by Census Tract</w:t>
      </w:r>
    </w:p>
    <w:p w14:paraId="22A65A48" w14:textId="7CC21C16" w:rsidR="31B76F81" w:rsidRDefault="31B76F81" w:rsidP="0B4A9AD1">
      <w:pPr>
        <w:spacing w:after="0" w:line="276" w:lineRule="auto"/>
        <w:rPr>
          <w:rFonts w:ascii="Arial" w:eastAsia="Arial" w:hAnsi="Arial" w:cs="Arial"/>
          <w:sz w:val="16"/>
          <w:szCs w:val="16"/>
        </w:rPr>
      </w:pPr>
      <w:r>
        <w:rPr>
          <w:noProof/>
        </w:rPr>
        <w:drawing>
          <wp:inline distT="0" distB="0" distL="0" distR="0" wp14:anchorId="03244F54" wp14:editId="226F9232">
            <wp:extent cx="5711825" cy="2447925"/>
            <wp:effectExtent l="0" t="0" r="3175" b="9525"/>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1894" name="Picture 1030791894"/>
                    <pic:cNvPicPr/>
                  </pic:nvPicPr>
                  <pic:blipFill>
                    <a:blip r:embed="rId43"/>
                    <a:stretch>
                      <a:fillRect/>
                    </a:stretch>
                  </pic:blipFill>
                  <pic:spPr>
                    <a:xfrm>
                      <a:off x="0" y="0"/>
                      <a:ext cx="5711825" cy="2447925"/>
                    </a:xfrm>
                    <a:prstGeom prst="rect">
                      <a:avLst/>
                    </a:prstGeom>
                  </pic:spPr>
                </pic:pic>
              </a:graphicData>
            </a:graphic>
          </wp:inline>
        </w:drawing>
      </w:r>
      <w:r w:rsidR="7B64E91F" w:rsidRPr="7B64E91F">
        <w:rPr>
          <w:rFonts w:ascii="Arial" w:eastAsia="Arial" w:hAnsi="Arial" w:cs="Arial"/>
          <w:b/>
          <w:bCs/>
          <w:sz w:val="16"/>
          <w:szCs w:val="16"/>
        </w:rPr>
        <w:t xml:space="preserve">Source: </w:t>
      </w:r>
      <w:r w:rsidR="7B64E91F" w:rsidRPr="7B64E91F">
        <w:rPr>
          <w:rFonts w:ascii="Arial" w:eastAsia="Arial" w:hAnsi="Arial" w:cs="Arial"/>
          <w:sz w:val="16"/>
          <w:szCs w:val="16"/>
        </w:rPr>
        <w:t>Authors’ analysis of 2019-2023 American Community Survey data table B28002, ’Presence and Types of Internet Subscriptions in Households’.</w:t>
      </w:r>
    </w:p>
    <w:p w14:paraId="1A6550E1" w14:textId="4EF2678A" w:rsidR="31B76F81" w:rsidRDefault="72D17370" w:rsidP="40F23EDE">
      <w:pPr>
        <w:spacing w:line="276" w:lineRule="auto"/>
        <w:rPr>
          <w:rFonts w:ascii="Arial" w:eastAsia="Arial" w:hAnsi="Arial" w:cs="Arial"/>
          <w:sz w:val="16"/>
          <w:szCs w:val="16"/>
          <w:lang w:val="en"/>
        </w:rPr>
      </w:pPr>
      <w:r w:rsidRPr="72D17370">
        <w:rPr>
          <w:rFonts w:ascii="Arial" w:eastAsia="Arial" w:hAnsi="Arial" w:cs="Arial"/>
          <w:b/>
          <w:bCs/>
          <w:sz w:val="16"/>
          <w:szCs w:val="16"/>
        </w:rPr>
        <w:t xml:space="preserve">Notes: </w:t>
      </w:r>
      <w:r w:rsidRPr="72D17370">
        <w:rPr>
          <w:rFonts w:ascii="Arial" w:eastAsia="Arial" w:hAnsi="Arial" w:cs="Arial"/>
          <w:sz w:val="16"/>
          <w:szCs w:val="16"/>
        </w:rPr>
        <w:t>Percentage is based off total population in each census tract.</w:t>
      </w:r>
    </w:p>
    <w:p w14:paraId="186F0F33" w14:textId="36C66C07" w:rsidR="14FCC82E" w:rsidRDefault="02CC64CC" w:rsidP="14FCC82E">
      <w:pPr>
        <w:pStyle w:val="FigureTableNumber"/>
        <w:rPr>
          <w:rFonts w:ascii="Arial" w:eastAsia="Arial" w:hAnsi="Arial" w:cs="Arial"/>
        </w:rPr>
      </w:pPr>
      <w:r w:rsidRPr="02CC64CC">
        <w:rPr>
          <w:rFonts w:ascii="Arial" w:eastAsia="Arial" w:hAnsi="Arial" w:cs="Arial"/>
        </w:rPr>
        <w:t>FIGURE 19</w:t>
      </w:r>
    </w:p>
    <w:p w14:paraId="456A1D88" w14:textId="5EA790D6" w:rsidR="14FCC82E" w:rsidRDefault="57915EF4" w:rsidP="14FCC82E">
      <w:pPr>
        <w:pStyle w:val="FigureTableTitle"/>
        <w:rPr>
          <w:rFonts w:ascii="Arial" w:eastAsia="Arial" w:hAnsi="Arial" w:cs="Arial"/>
          <w:lang w:val="en"/>
        </w:rPr>
      </w:pPr>
      <w:r w:rsidRPr="57915EF4">
        <w:rPr>
          <w:rFonts w:ascii="Arial" w:eastAsia="Arial" w:hAnsi="Arial" w:cs="Arial"/>
          <w:lang w:val="en"/>
        </w:rPr>
        <w:t>Share of Households Without Access to a Device, by Census Tract</w:t>
      </w:r>
    </w:p>
    <w:p w14:paraId="273245C8" w14:textId="146CD87B" w:rsidR="485B4BE9" w:rsidRDefault="485B4BE9" w:rsidP="0B4A9AD1">
      <w:pPr>
        <w:spacing w:after="0" w:line="276" w:lineRule="auto"/>
        <w:rPr>
          <w:rFonts w:ascii="Arial" w:eastAsia="Arial" w:hAnsi="Arial" w:cs="Arial"/>
          <w:sz w:val="16"/>
          <w:szCs w:val="16"/>
        </w:rPr>
      </w:pPr>
      <w:r>
        <w:rPr>
          <w:noProof/>
        </w:rPr>
        <w:drawing>
          <wp:inline distT="0" distB="0" distL="0" distR="0" wp14:anchorId="09B90541" wp14:editId="530FF896">
            <wp:extent cx="5711825" cy="2447925"/>
            <wp:effectExtent l="0" t="0" r="3175" b="9525"/>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2847" name="Picture 587392847"/>
                    <pic:cNvPicPr/>
                  </pic:nvPicPr>
                  <pic:blipFill>
                    <a:blip r:embed="rId44"/>
                    <a:stretch>
                      <a:fillRect/>
                    </a:stretch>
                  </pic:blipFill>
                  <pic:spPr>
                    <a:xfrm>
                      <a:off x="0" y="0"/>
                      <a:ext cx="5711825" cy="2447925"/>
                    </a:xfrm>
                    <a:prstGeom prst="rect">
                      <a:avLst/>
                    </a:prstGeom>
                  </pic:spPr>
                </pic:pic>
              </a:graphicData>
            </a:graphic>
          </wp:inline>
        </w:drawing>
      </w:r>
      <w:r w:rsidR="7B64E91F" w:rsidRPr="7B64E91F">
        <w:rPr>
          <w:rFonts w:ascii="Arial" w:eastAsia="Arial" w:hAnsi="Arial" w:cs="Arial"/>
          <w:b/>
          <w:bCs/>
          <w:sz w:val="16"/>
          <w:szCs w:val="16"/>
        </w:rPr>
        <w:t xml:space="preserve">Source: </w:t>
      </w:r>
      <w:r w:rsidR="7B64E91F" w:rsidRPr="7B64E91F">
        <w:rPr>
          <w:rFonts w:ascii="Arial" w:eastAsia="Arial" w:hAnsi="Arial" w:cs="Arial"/>
          <w:sz w:val="16"/>
          <w:szCs w:val="16"/>
        </w:rPr>
        <w:t>Authors’ analysis of 2019-2023 American Community Survey data table B28001, ’Types of Computers in Household’.</w:t>
      </w:r>
    </w:p>
    <w:p w14:paraId="29D36C9B" w14:textId="08F92EAF" w:rsidR="5B89800F" w:rsidRPr="00970FD5" w:rsidRDefault="5B89800F" w:rsidP="5B89800F">
      <w:pPr>
        <w:spacing w:line="276" w:lineRule="auto"/>
        <w:rPr>
          <w:rFonts w:ascii="Arial" w:eastAsia="Arial" w:hAnsi="Arial" w:cs="Arial"/>
          <w:sz w:val="16"/>
          <w:szCs w:val="16"/>
          <w:lang w:val="en"/>
        </w:rPr>
      </w:pPr>
      <w:r w:rsidRPr="5B89800F">
        <w:rPr>
          <w:rFonts w:ascii="Arial" w:eastAsia="Arial" w:hAnsi="Arial" w:cs="Arial"/>
          <w:b/>
          <w:bCs/>
          <w:sz w:val="16"/>
          <w:szCs w:val="16"/>
        </w:rPr>
        <w:t xml:space="preserve">Notes: </w:t>
      </w:r>
      <w:r w:rsidRPr="5B89800F">
        <w:rPr>
          <w:rFonts w:ascii="Arial" w:eastAsia="Arial" w:hAnsi="Arial" w:cs="Arial"/>
          <w:sz w:val="16"/>
          <w:szCs w:val="16"/>
        </w:rPr>
        <w:t xml:space="preserve">Percentage is based off total population in each census tract. Device is defined as a desktop or laptop, smartphone, tablet or </w:t>
      </w:r>
      <w:proofErr w:type="gramStart"/>
      <w:r w:rsidRPr="5B89800F">
        <w:rPr>
          <w:rFonts w:ascii="Arial" w:eastAsia="Arial" w:hAnsi="Arial" w:cs="Arial"/>
          <w:sz w:val="16"/>
          <w:szCs w:val="16"/>
        </w:rPr>
        <w:t>other</w:t>
      </w:r>
      <w:proofErr w:type="gramEnd"/>
      <w:r w:rsidRPr="5B89800F">
        <w:rPr>
          <w:rFonts w:ascii="Arial" w:eastAsia="Arial" w:hAnsi="Arial" w:cs="Arial"/>
          <w:sz w:val="16"/>
          <w:szCs w:val="16"/>
        </w:rPr>
        <w:t xml:space="preserve"> portable wireless computer, or </w:t>
      </w:r>
      <w:proofErr w:type="gramStart"/>
      <w:r w:rsidRPr="5B89800F">
        <w:rPr>
          <w:rFonts w:ascii="Arial" w:eastAsia="Arial" w:hAnsi="Arial" w:cs="Arial"/>
          <w:sz w:val="16"/>
          <w:szCs w:val="16"/>
        </w:rPr>
        <w:t>other</w:t>
      </w:r>
      <w:proofErr w:type="gramEnd"/>
      <w:r w:rsidRPr="5B89800F">
        <w:rPr>
          <w:rFonts w:ascii="Arial" w:eastAsia="Arial" w:hAnsi="Arial" w:cs="Arial"/>
          <w:sz w:val="16"/>
          <w:szCs w:val="16"/>
        </w:rPr>
        <w:t xml:space="preserve"> computer.</w:t>
      </w:r>
    </w:p>
    <w:p w14:paraId="6367C9C9" w14:textId="14B08A75" w:rsidR="5B89800F" w:rsidRDefault="35653A74" w:rsidP="3B671D8C">
      <w:pPr>
        <w:pStyle w:val="BodyTextFirstIndent"/>
        <w:rPr>
          <w:rFonts w:eastAsia="Arial" w:cs="Arial"/>
        </w:rPr>
      </w:pPr>
      <w: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many households own multiple types of devices, approximately 15 percent only have </w:t>
      </w:r>
      <w:r>
        <w:lastRenderedPageBreak/>
        <w:t xml:space="preserve">access to a smartphone. This number is just over one percent for computers and less than one percent for tablets. </w:t>
      </w:r>
    </w:p>
    <w:p w14:paraId="0D96ED96" w14:textId="0D9F0C8C" w:rsidR="14FCC82E" w:rsidRDefault="02CC64CC" w:rsidP="14FCC82E">
      <w:pPr>
        <w:pStyle w:val="FigureTableNumber"/>
        <w:rPr>
          <w:rFonts w:ascii="Arial" w:eastAsia="Arial" w:hAnsi="Arial" w:cs="Arial"/>
        </w:rPr>
      </w:pPr>
      <w:r w:rsidRPr="02CC64CC">
        <w:rPr>
          <w:rFonts w:ascii="Arial" w:eastAsia="Arial" w:hAnsi="Arial" w:cs="Arial"/>
        </w:rPr>
        <w:t>FIGURE 20</w:t>
      </w:r>
    </w:p>
    <w:p w14:paraId="1DBF701B" w14:textId="4669751D" w:rsidR="14FCC82E" w:rsidRDefault="19AB0072" w:rsidP="485B4BE9">
      <w:pPr>
        <w:pStyle w:val="FigureTableTitle"/>
      </w:pPr>
      <w:r w:rsidRPr="19AB0072">
        <w:rPr>
          <w:rFonts w:ascii="Arial" w:eastAsia="Arial" w:hAnsi="Arial" w:cs="Arial"/>
          <w:lang w:val="en"/>
        </w:rPr>
        <w:t>Device Access Across All Census Tracts</w:t>
      </w:r>
    </w:p>
    <w:p w14:paraId="7B3D7184" w14:textId="69E351E5" w:rsidR="14FCC82E" w:rsidRDefault="14FCC82E" w:rsidP="0B4A9AD1">
      <w:pPr>
        <w:spacing w:after="0" w:line="276" w:lineRule="auto"/>
        <w:rPr>
          <w:rFonts w:ascii="Arial" w:eastAsia="Arial" w:hAnsi="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40F23EDE" w:rsidRPr="40F23EDE">
        <w:rPr>
          <w:rFonts w:ascii="Arial" w:eastAsia="Arial" w:hAnsi="Arial" w:cs="Arial"/>
          <w:b/>
          <w:bCs/>
          <w:sz w:val="16"/>
          <w:szCs w:val="16"/>
        </w:rPr>
        <w:t xml:space="preserve">Source: </w:t>
      </w:r>
      <w:r w:rsidR="40F23EDE" w:rsidRPr="40F23EDE">
        <w:rPr>
          <w:rFonts w:ascii="Arial" w:eastAsia="Arial" w:hAnsi="Arial" w:cs="Arial"/>
          <w:sz w:val="16"/>
          <w:szCs w:val="16"/>
        </w:rPr>
        <w:t>Authors’ analysis of 2019-2023 American Community Survey data table B28001, ’Types of Computers in Household’.</w:t>
      </w:r>
    </w:p>
    <w:p w14:paraId="2A9C2887" w14:textId="13BCDE40" w:rsidR="14FCC82E" w:rsidRDefault="5B89800F" w:rsidP="40F23EDE">
      <w:pPr>
        <w:spacing w:after="200" w:line="276" w:lineRule="auto"/>
        <w:rPr>
          <w:rFonts w:ascii="Arial" w:eastAsia="Arial" w:hAnsi="Arial" w:cs="Arial"/>
          <w:sz w:val="16"/>
          <w:szCs w:val="16"/>
          <w:lang w:val="en"/>
        </w:rPr>
      </w:pPr>
      <w:r w:rsidRPr="5B89800F">
        <w:rPr>
          <w:rFonts w:ascii="Arial" w:eastAsia="Arial" w:hAnsi="Arial" w:cs="Arial"/>
          <w:b/>
          <w:bCs/>
          <w:sz w:val="16"/>
          <w:szCs w:val="16"/>
        </w:rPr>
        <w:t xml:space="preserve">Notes: </w:t>
      </w:r>
      <w:r w:rsidRPr="5B89800F">
        <w:rPr>
          <w:rFonts w:ascii="Arial" w:eastAsia="Arial" w:hAnsi="Arial" w:cs="Arial"/>
          <w:sz w:val="16"/>
          <w:szCs w:val="16"/>
        </w:rPr>
        <w:t>Percentage is based off total population in the corridor.</w:t>
      </w:r>
    </w:p>
    <w:p w14:paraId="28D916AA" w14:textId="03F55F06" w:rsidR="5C8D92B0" w:rsidRDefault="5B89800F" w:rsidP="5F2AF817">
      <w:pPr>
        <w:pStyle w:val="Heading2"/>
        <w:spacing w:before="160" w:after="80"/>
        <w:rPr>
          <w:rFonts w:ascii="Arial" w:eastAsia="Arial" w:hAnsi="Arial" w:cs="Arial"/>
          <w:color w:val="0F4761"/>
          <w:sz w:val="32"/>
          <w:szCs w:val="32"/>
        </w:rPr>
      </w:pPr>
      <w:bookmarkStart w:id="64" w:name="_Toc198799457"/>
      <w:r w:rsidRPr="5B89800F">
        <w:rPr>
          <w:rFonts w:ascii="Arial" w:eastAsia="Arial" w:hAnsi="Arial" w:cs="Arial"/>
          <w:color w:val="0F4761"/>
          <w:sz w:val="32"/>
          <w:szCs w:val="32"/>
        </w:rPr>
        <w:t>Housing and displacement risk</w:t>
      </w:r>
      <w:bookmarkEnd w:id="64"/>
    </w:p>
    <w:p w14:paraId="5F42DBCB" w14:textId="3A4FA489" w:rsidR="5B89800F" w:rsidRDefault="3B671D8C" w:rsidP="00970FD5">
      <w:pPr>
        <w:pStyle w:val="BodyTextFirstIndent"/>
      </w:pPr>
      <w:r>
        <w:t xml:space="preserve">In all census tracts in the Pico Boulevard corridor, </w:t>
      </w:r>
      <w:proofErr w:type="gramStart"/>
      <w:r>
        <w:t>the majority of</w:t>
      </w:r>
      <w:proofErr w:type="gramEnd"/>
      <w:r>
        <w:t xml:space="preserve">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21).</w:t>
      </w:r>
    </w:p>
    <w:p w14:paraId="263EB641" w14:textId="74D14532" w:rsidR="779EF10C" w:rsidRDefault="02CC64CC" w:rsidP="779EF10C">
      <w:pPr>
        <w:pStyle w:val="FigureTableNumber"/>
        <w:rPr>
          <w:rFonts w:ascii="Arial" w:eastAsia="Arial" w:hAnsi="Arial" w:cs="Arial"/>
        </w:rPr>
      </w:pPr>
      <w:r w:rsidRPr="02CC64CC">
        <w:rPr>
          <w:rFonts w:ascii="Arial" w:eastAsia="Arial" w:hAnsi="Arial" w:cs="Arial"/>
        </w:rPr>
        <w:lastRenderedPageBreak/>
        <w:t>FIGURE 21</w:t>
      </w:r>
    </w:p>
    <w:p w14:paraId="7702E24D" w14:textId="26010B6F" w:rsidR="779EF10C" w:rsidRDefault="779EF10C" w:rsidP="779EF10C">
      <w:pPr>
        <w:pStyle w:val="FigureTableTitle"/>
      </w:pPr>
      <w:r w:rsidRPr="779EF10C">
        <w:rPr>
          <w:rFonts w:ascii="Arial" w:eastAsia="Arial" w:hAnsi="Arial" w:cs="Arial"/>
          <w:lang w:val="en"/>
        </w:rPr>
        <w:t>Share of Occupied Housing Units that are Rented</w:t>
      </w:r>
    </w:p>
    <w:p w14:paraId="26AE20B7" w14:textId="5E7F2A1A" w:rsidR="1F4864DC" w:rsidRDefault="1F4864DC" w:rsidP="0B4A9AD1">
      <w:pPr>
        <w:spacing w:after="0" w:line="276" w:lineRule="auto"/>
        <w:rPr>
          <w:rFonts w:ascii="Arial" w:eastAsia="Arial" w:hAnsi="Arial" w:cs="Arial"/>
          <w:sz w:val="16"/>
          <w:szCs w:val="16"/>
        </w:rPr>
      </w:pPr>
      <w:r>
        <w:rPr>
          <w:noProof/>
        </w:rPr>
        <w:drawing>
          <wp:inline distT="0" distB="0" distL="0" distR="0" wp14:anchorId="5C674D98" wp14:editId="43698FCD">
            <wp:extent cx="5711825" cy="2447925"/>
            <wp:effectExtent l="0" t="0" r="3175" b="9525"/>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51376" name="Picture 828251376"/>
                    <pic:cNvPicPr/>
                  </pic:nvPicPr>
                  <pic:blipFill>
                    <a:blip r:embed="rId46"/>
                    <a:stretch>
                      <a:fillRect/>
                    </a:stretch>
                  </pic:blipFill>
                  <pic:spPr>
                    <a:xfrm>
                      <a:off x="0" y="0"/>
                      <a:ext cx="5711825"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B25003, ’Tenure’.</w:t>
      </w:r>
    </w:p>
    <w:p w14:paraId="3A8A3F52" w14:textId="7B486705" w:rsidR="1F4864DC" w:rsidRDefault="7F511126" w:rsidP="40F23EDE">
      <w:pPr>
        <w:spacing w:line="276" w:lineRule="auto"/>
        <w:rPr>
          <w:rFonts w:ascii="Arial" w:eastAsia="Arial" w:hAnsi="Arial" w:cs="Arial"/>
          <w:sz w:val="16"/>
          <w:szCs w:val="16"/>
          <w:lang w:val="en"/>
        </w:rPr>
      </w:pPr>
      <w:r w:rsidRPr="7F511126">
        <w:rPr>
          <w:rFonts w:ascii="Arial" w:eastAsia="Arial" w:hAnsi="Arial" w:cs="Arial"/>
          <w:b/>
          <w:bCs/>
          <w:sz w:val="16"/>
          <w:szCs w:val="16"/>
        </w:rPr>
        <w:t xml:space="preserve">Notes: </w:t>
      </w:r>
      <w:r w:rsidRPr="7F511126">
        <w:rPr>
          <w:rFonts w:ascii="Arial" w:eastAsia="Arial" w:hAnsi="Arial" w:cs="Arial"/>
          <w:sz w:val="16"/>
          <w:szCs w:val="16"/>
        </w:rPr>
        <w:t>Percentage is based off total number of units in each census tract.</w:t>
      </w:r>
    </w:p>
    <w:p w14:paraId="13E8A2EC" w14:textId="5FFC9FD2" w:rsidR="779EF10C" w:rsidRDefault="3B671D8C" w:rsidP="3B671D8C">
      <w:pPr>
        <w:pStyle w:val="BodyTextFirstIndent"/>
        <w:rPr>
          <w:rFonts w:eastAsia="Arial" w:cs="Arial"/>
          <w:color w:val="000000" w:themeColor="text1"/>
        </w:rPr>
      </w:pPr>
      <w:r>
        <w:t xml:space="preserve">A large proportion of renters in the Pico Boulevard corridor are cost burdened, typically defined as spending at least 30 percent of </w:t>
      </w:r>
      <w:r w:rsidR="00255343">
        <w:t>their income</w:t>
      </w:r>
      <w:r>
        <w:t xml:space="preserve"> on housing. There are only six census tracts where the median share of income spent on housing is less than 30 percent, meaning that, on average, the median household in 40 census tracts is cost burdened (Figure 22). There are six tracts where the median household spends over 40 percent of </w:t>
      </w:r>
      <w:r w:rsidR="00255343">
        <w:t>the income</w:t>
      </w:r>
      <w:r>
        <w:t xml:space="preserve"> on housing. </w:t>
      </w:r>
    </w:p>
    <w:p w14:paraId="14AAB1E4" w14:textId="163CAF86" w:rsidR="779EF10C" w:rsidRDefault="3B671D8C" w:rsidP="3B671D8C">
      <w:pPr>
        <w:pStyle w:val="BodyTextFirstIndent"/>
        <w:rPr>
          <w:rFonts w:eastAsia="Arial" w:cs="Arial"/>
          <w:color w:val="000000" w:themeColor="text1"/>
        </w:rPr>
      </w:pPr>
      <w:r>
        <w:t>Moreover, there are 37 census tracts where over half of households are rent burdened, and 3 census tracts where over 70 percent of households are rent burdened (Figure 23). A high share of households across Pico tracts are severely rent burdened, defined as spending over half of income on housing costs (Figure 24).</w:t>
      </w:r>
    </w:p>
    <w:p w14:paraId="5E64412F" w14:textId="5DE060F7" w:rsidR="779EF10C" w:rsidRDefault="779EF10C" w:rsidP="779EF10C">
      <w:pPr>
        <w:spacing w:before="200" w:after="200"/>
        <w:rPr>
          <w:rFonts w:ascii="Arial" w:eastAsia="Arial" w:hAnsi="Arial" w:cs="Arial"/>
          <w:color w:val="000000" w:themeColor="text1"/>
        </w:rPr>
      </w:pPr>
    </w:p>
    <w:p w14:paraId="47FBAC18" w14:textId="4256243C" w:rsidR="779EF10C" w:rsidRDefault="02CC64CC" w:rsidP="779EF10C">
      <w:pPr>
        <w:pStyle w:val="FigureTableNumber"/>
        <w:rPr>
          <w:rFonts w:ascii="Arial" w:eastAsia="Arial" w:hAnsi="Arial" w:cs="Arial"/>
        </w:rPr>
      </w:pPr>
      <w:r w:rsidRPr="02CC64CC">
        <w:rPr>
          <w:rFonts w:ascii="Arial" w:eastAsia="Arial" w:hAnsi="Arial" w:cs="Arial"/>
        </w:rPr>
        <w:lastRenderedPageBreak/>
        <w:t>FIGURE 22</w:t>
      </w:r>
    </w:p>
    <w:p w14:paraId="6585AB3E" w14:textId="0AB5B034" w:rsidR="779EF10C" w:rsidRDefault="19AB0072" w:rsidP="779EF10C">
      <w:pPr>
        <w:pStyle w:val="FigureTableTitle"/>
      </w:pPr>
      <w:r w:rsidRPr="19AB0072">
        <w:rPr>
          <w:rFonts w:ascii="Arial" w:eastAsia="Arial" w:hAnsi="Arial" w:cs="Arial"/>
          <w:lang w:val="en"/>
        </w:rPr>
        <w:t>Median Share of Income Spent on Housing</w:t>
      </w:r>
    </w:p>
    <w:p w14:paraId="1C41F2D0" w14:textId="6FE235B9" w:rsidR="0DF742AC" w:rsidRDefault="0DF742AC" w:rsidP="0B4A9AD1">
      <w:pPr>
        <w:spacing w:after="0" w:line="276" w:lineRule="auto"/>
        <w:rPr>
          <w:rFonts w:ascii="Arial" w:eastAsia="Arial" w:hAnsi="Arial" w:cs="Arial"/>
          <w:sz w:val="16"/>
          <w:szCs w:val="16"/>
        </w:rPr>
      </w:pPr>
      <w:r>
        <w:rPr>
          <w:noProof/>
        </w:rPr>
        <w:drawing>
          <wp:inline distT="0" distB="0" distL="0" distR="0" wp14:anchorId="5D53AC9D" wp14:editId="35682B95">
            <wp:extent cx="5711825" cy="2447925"/>
            <wp:effectExtent l="0" t="0" r="3175" b="9525"/>
            <wp:docPr id="448073859" name="Picture 44807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3859" name="Picture 448073859"/>
                    <pic:cNvPicPr/>
                  </pic:nvPicPr>
                  <pic:blipFill>
                    <a:blip r:embed="rId47"/>
                    <a:stretch>
                      <a:fillRect/>
                    </a:stretch>
                  </pic:blipFill>
                  <pic:spPr>
                    <a:xfrm>
                      <a:off x="0" y="0"/>
                      <a:ext cx="5711825" cy="2447925"/>
                    </a:xfrm>
                    <a:prstGeom prst="rect">
                      <a:avLst/>
                    </a:prstGeom>
                  </pic:spPr>
                </pic:pic>
              </a:graphicData>
            </a:graphic>
          </wp:inline>
        </w:drawing>
      </w:r>
      <w:r w:rsidR="35653A74" w:rsidRPr="35653A74">
        <w:rPr>
          <w:rFonts w:ascii="Arial" w:eastAsia="Arial" w:hAnsi="Arial" w:cs="Arial"/>
          <w:b/>
          <w:bCs/>
          <w:sz w:val="16"/>
          <w:szCs w:val="16"/>
        </w:rPr>
        <w:t xml:space="preserve">Source: </w:t>
      </w:r>
      <w:r w:rsidR="35653A74" w:rsidRPr="35653A74">
        <w:rPr>
          <w:rFonts w:ascii="Arial" w:eastAsia="Arial" w:hAnsi="Arial" w:cs="Arial"/>
          <w:sz w:val="16"/>
          <w:szCs w:val="16"/>
        </w:rPr>
        <w:t>Authors’ analysis of 2019-2023 American Community Survey data table B25071_001, ’Median Gross Rent as a Percentage of Household Income in the Past 12 Months (Dollars)’.</w:t>
      </w:r>
    </w:p>
    <w:p w14:paraId="2DF39B19" w14:textId="32D1E7A6" w:rsidR="779EF10C" w:rsidRDefault="35653A74" w:rsidP="00970FD5">
      <w:pPr>
        <w:pStyle w:val="FigureTableNumber"/>
        <w:spacing w:line="276" w:lineRule="auto"/>
        <w:rPr>
          <w:rFonts w:ascii="Arial" w:eastAsia="Arial" w:hAnsi="Arial" w:cs="Arial"/>
        </w:rPr>
      </w:pPr>
      <w:r w:rsidRPr="35653A74">
        <w:rPr>
          <w:rFonts w:ascii="Arial" w:eastAsia="Arial" w:hAnsi="Arial" w:cs="Arial"/>
        </w:rPr>
        <w:t>FIGURE 23</w:t>
      </w:r>
    </w:p>
    <w:p w14:paraId="29B3828E" w14:textId="4885F34A" w:rsidR="779EF10C" w:rsidRDefault="483F47E1" w:rsidP="6DD6668E">
      <w:pPr>
        <w:pStyle w:val="FigureTableTitle"/>
        <w:rPr>
          <w:rFonts w:ascii="Arial" w:eastAsia="Arial" w:hAnsi="Arial" w:cs="Arial"/>
          <w:lang w:val="en"/>
        </w:rPr>
      </w:pPr>
      <w:r w:rsidRPr="483F47E1">
        <w:rPr>
          <w:rFonts w:ascii="Arial" w:eastAsia="Arial" w:hAnsi="Arial" w:cs="Arial"/>
          <w:lang w:val="en"/>
        </w:rPr>
        <w:t>Share of Households that are Rent Burdened</w:t>
      </w:r>
    </w:p>
    <w:p w14:paraId="07B2D2EA" w14:textId="2FCB864B" w:rsidR="0DF742AC" w:rsidRDefault="0DF742AC" w:rsidP="0E58E583">
      <w:pPr>
        <w:spacing w:after="0" w:line="276" w:lineRule="auto"/>
        <w:rPr>
          <w:rFonts w:ascii="Arial" w:eastAsia="Arial" w:hAnsi="Arial" w:cs="Arial"/>
          <w:sz w:val="16"/>
          <w:szCs w:val="16"/>
        </w:rPr>
      </w:pPr>
      <w:r>
        <w:rPr>
          <w:noProof/>
        </w:rPr>
        <w:drawing>
          <wp:inline distT="0" distB="0" distL="0" distR="0" wp14:anchorId="4EF1A422" wp14:editId="2987F0EB">
            <wp:extent cx="5711825" cy="2447925"/>
            <wp:effectExtent l="0" t="0" r="3175" b="9525"/>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9097" name="Picture 1265099097"/>
                    <pic:cNvPicPr/>
                  </pic:nvPicPr>
                  <pic:blipFill>
                    <a:blip r:embed="rId48"/>
                    <a:stretch>
                      <a:fillRect/>
                    </a:stretch>
                  </pic:blipFill>
                  <pic:spPr>
                    <a:xfrm>
                      <a:off x="0" y="0"/>
                      <a:ext cx="5711825" cy="2447925"/>
                    </a:xfrm>
                    <a:prstGeom prst="rect">
                      <a:avLst/>
                    </a:prstGeom>
                  </pic:spPr>
                </pic:pic>
              </a:graphicData>
            </a:graphic>
          </wp:inline>
        </w:drawing>
      </w:r>
    </w:p>
    <w:p w14:paraId="19CD5DF1" w14:textId="76999BBF" w:rsidR="00970FD5" w:rsidRDefault="00970FD5" w:rsidP="0E58E583">
      <w:pPr>
        <w:spacing w:after="0" w:line="276" w:lineRule="auto"/>
        <w:rPr>
          <w:rFonts w:ascii="Arial" w:eastAsia="Arial" w:hAnsi="Arial" w:cs="Arial"/>
          <w:sz w:val="16"/>
          <w:szCs w:val="16"/>
        </w:rPr>
      </w:pPr>
      <w:r w:rsidRPr="0E58E583">
        <w:rPr>
          <w:rFonts w:ascii="Arial" w:eastAsia="Arial" w:hAnsi="Arial" w:cs="Arial"/>
          <w:b/>
          <w:bCs/>
          <w:sz w:val="16"/>
          <w:szCs w:val="16"/>
        </w:rPr>
        <w:t xml:space="preserve">Source: </w:t>
      </w:r>
      <w:r w:rsidRPr="0E58E583">
        <w:rPr>
          <w:rFonts w:ascii="Arial" w:eastAsia="Arial" w:hAnsi="Arial" w:cs="Arial"/>
          <w:sz w:val="16"/>
          <w:szCs w:val="16"/>
        </w:rPr>
        <w:t>Authors’ analysis of 2019-2023 American Community Survey data table B25070, ’Gross Rent as a Percentage of Household Income in the Past 12 Months’.</w:t>
      </w:r>
    </w:p>
    <w:p w14:paraId="5F6D9034" w14:textId="2B9D4376" w:rsidR="0DF742AC" w:rsidRDefault="0E58E583" w:rsidP="0E58E583">
      <w:pPr>
        <w:pStyle w:val="FigureTableNumber"/>
        <w:spacing w:before="0" w:line="276" w:lineRule="auto"/>
        <w:rPr>
          <w:rFonts w:ascii="Arial" w:eastAsia="Arial" w:hAnsi="Arial" w:cs="Arial"/>
        </w:rPr>
      </w:pPr>
      <w:r w:rsidRPr="0E58E583">
        <w:rPr>
          <w:rFonts w:ascii="Arial" w:eastAsia="Arial" w:hAnsi="Arial" w:cs="Arial"/>
        </w:rPr>
        <w:lastRenderedPageBreak/>
        <w:t>FIGURE 24</w:t>
      </w:r>
    </w:p>
    <w:p w14:paraId="228536C2" w14:textId="14B9402C" w:rsidR="0DF742AC" w:rsidRDefault="0E58E583" w:rsidP="0E58E583">
      <w:pPr>
        <w:pStyle w:val="FigureTableTitle"/>
      </w:pPr>
      <w:r w:rsidRPr="0E58E583">
        <w:rPr>
          <w:rFonts w:ascii="Arial" w:eastAsia="Arial" w:hAnsi="Arial" w:cs="Arial"/>
        </w:rPr>
        <w:t>Share of Households that are Severely Rent Burdened</w:t>
      </w:r>
    </w:p>
    <w:p w14:paraId="2C8AA678" w14:textId="77777777" w:rsidR="00474A2F" w:rsidRDefault="0DF742AC" w:rsidP="00474A2F">
      <w:pPr>
        <w:spacing w:after="0" w:line="276" w:lineRule="auto"/>
        <w:rPr>
          <w:rFonts w:ascii="Arial" w:eastAsia="Arial" w:hAnsi="Arial" w:cs="Arial"/>
          <w:sz w:val="16"/>
          <w:szCs w:val="16"/>
        </w:rPr>
      </w:pPr>
      <w:r>
        <w:rPr>
          <w:noProof/>
        </w:rPr>
        <w:drawing>
          <wp:inline distT="0" distB="0" distL="0" distR="0" wp14:anchorId="33D6AFF1" wp14:editId="19239AD1">
            <wp:extent cx="5711825" cy="2447925"/>
            <wp:effectExtent l="0" t="0" r="3175" b="9525"/>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6740" name="Picture 1536576740"/>
                    <pic:cNvPicPr/>
                  </pic:nvPicPr>
                  <pic:blipFill>
                    <a:blip r:embed="rId49"/>
                    <a:stretch>
                      <a:fillRect/>
                    </a:stretch>
                  </pic:blipFill>
                  <pic:spPr>
                    <a:xfrm>
                      <a:off x="0" y="0"/>
                      <a:ext cx="5711825" cy="2447925"/>
                    </a:xfrm>
                    <a:prstGeom prst="rect">
                      <a:avLst/>
                    </a:prstGeom>
                  </pic:spPr>
                </pic:pic>
              </a:graphicData>
            </a:graphic>
          </wp:inline>
        </w:drawing>
      </w:r>
      <w:r w:rsidR="0E58E583" w:rsidRPr="0E58E583">
        <w:rPr>
          <w:rFonts w:ascii="Arial" w:eastAsia="Arial" w:hAnsi="Arial" w:cs="Arial"/>
          <w:b/>
          <w:bCs/>
          <w:sz w:val="16"/>
          <w:szCs w:val="16"/>
        </w:rPr>
        <w:t xml:space="preserve">Source: </w:t>
      </w:r>
      <w:r w:rsidR="0E58E583" w:rsidRPr="0E58E583">
        <w:rPr>
          <w:rFonts w:ascii="Arial" w:eastAsia="Arial" w:hAnsi="Arial" w:cs="Arial"/>
          <w:sz w:val="16"/>
          <w:szCs w:val="16"/>
        </w:rPr>
        <w:t>Authors’ analysis of 2019-2023 American Community Survey data table B25070, ’Gross Rent as a Percentage of Household Income in the Past 12 Months’.</w:t>
      </w:r>
    </w:p>
    <w:p w14:paraId="46D919F4" w14:textId="64FF2DBD" w:rsidR="0B72173B" w:rsidRPr="00474A2F" w:rsidRDefault="3B671D8C" w:rsidP="00474A2F">
      <w:pPr>
        <w:spacing w:after="0" w:line="276" w:lineRule="auto"/>
        <w:rPr>
          <w:rFonts w:ascii="Arial" w:eastAsia="Arial" w:hAnsi="Arial" w:cs="Arial"/>
          <w:sz w:val="16"/>
          <w:szCs w:val="16"/>
        </w:rPr>
      </w:pPr>
      <w:r w:rsidRPr="3B671D8C">
        <w:rPr>
          <w:rFonts w:ascii="Arial" w:eastAsia="Arial" w:hAnsi="Arial" w:cs="Arial"/>
          <w:b/>
          <w:bCs/>
          <w:sz w:val="16"/>
          <w:szCs w:val="16"/>
        </w:rPr>
        <w:t xml:space="preserve">Notes: </w:t>
      </w:r>
      <w:r w:rsidRPr="3B671D8C">
        <w:rPr>
          <w:rFonts w:ascii="Arial" w:eastAsia="Arial" w:hAnsi="Arial" w:cs="Arial"/>
          <w:sz w:val="16"/>
          <w:szCs w:val="16"/>
        </w:rPr>
        <w:t xml:space="preserve">Percentage is based off </w:t>
      </w:r>
      <w:r w:rsidR="00255343" w:rsidRPr="3B671D8C">
        <w:rPr>
          <w:rFonts w:ascii="Arial" w:eastAsia="Arial" w:hAnsi="Arial" w:cs="Arial"/>
          <w:sz w:val="16"/>
          <w:szCs w:val="16"/>
        </w:rPr>
        <w:t>the total</w:t>
      </w:r>
      <w:r w:rsidRPr="3B671D8C">
        <w:rPr>
          <w:rFonts w:ascii="Arial" w:eastAsia="Arial" w:hAnsi="Arial" w:cs="Arial"/>
          <w:sz w:val="16"/>
          <w:szCs w:val="16"/>
        </w:rPr>
        <w:t xml:space="preserve"> number of households in each census tract.</w:t>
      </w:r>
    </w:p>
    <w:p w14:paraId="1FC117B9" w14:textId="24B67417" w:rsidR="0B72173B" w:rsidRDefault="3B671D8C" w:rsidP="3B671D8C">
      <w:pPr>
        <w:pStyle w:val="BodyTextFirstIndent"/>
        <w:rPr>
          <w:rFonts w:eastAsia="Arial" w:cs="Arial"/>
          <w:color w:val="000000" w:themeColor="text1"/>
        </w:rPr>
      </w:pPr>
      <w:r>
        <w:t>In 2012, California established a definition of “disadvantaged communities” (DACs) under Senate Bill 535. Th</w:t>
      </w:r>
      <w:r w:rsidR="00970FD5">
        <w:t>e</w:t>
      </w:r>
      <w:r>
        <w:t xml:space="preserve"> purpose of this definition is </w:t>
      </w:r>
      <w:r w:rsidR="00255343">
        <w:t>to facilitate</w:t>
      </w:r>
      <w:r>
        <w:t xml:space="preserve">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Pico Boulevard corridor, 40 of 46 total census tracts meet this definition, highlighting the environmental and economic distress faced by </w:t>
      </w:r>
      <w:proofErr w:type="gramStart"/>
      <w:r>
        <w:t>the majority of</w:t>
      </w:r>
      <w:proofErr w:type="gramEnd"/>
      <w:r>
        <w:t xml:space="preserve"> community members.</w:t>
      </w:r>
    </w:p>
    <w:p w14:paraId="6E9F2D5E" w14:textId="5ED44A0D" w:rsidR="5C8D92B0" w:rsidRDefault="0380DB5E" w:rsidP="35653A74">
      <w:pPr>
        <w:pStyle w:val="Heading2"/>
        <w:spacing w:before="200" w:after="200"/>
        <w:rPr>
          <w:rFonts w:ascii="Arial" w:eastAsia="Arial" w:hAnsi="Arial" w:cs="Arial"/>
          <w:color w:val="0F4761"/>
          <w:sz w:val="32"/>
          <w:szCs w:val="32"/>
        </w:rPr>
      </w:pPr>
      <w:bookmarkStart w:id="65" w:name="_Toc198799458"/>
      <w:r w:rsidRPr="0380DB5E">
        <w:rPr>
          <w:rFonts w:ascii="Arial" w:eastAsia="Arial" w:hAnsi="Arial" w:cs="Arial"/>
          <w:color w:val="0F4761"/>
          <w:sz w:val="32"/>
          <w:szCs w:val="32"/>
        </w:rPr>
        <w:t>Transportation and commuting</w:t>
      </w:r>
      <w:bookmarkEnd w:id="65"/>
    </w:p>
    <w:p w14:paraId="37E1CF6A" w14:textId="33364A8B" w:rsidR="3D334ECF" w:rsidRDefault="0380DB5E" w:rsidP="3B671D8C">
      <w:pPr>
        <w:pStyle w:val="BodyTextFirstIndent"/>
        <w:rPr>
          <w:rFonts w:eastAsia="Arial" w:cs="Arial"/>
        </w:rPr>
      </w:pPr>
      <w:r>
        <w:t xml:space="preserve">Despite the car-centric urban form of Los Angeles, many households in the Pico Boulevard corridor lack car access. In the median census tract, about 24 percent of households do not have access to a car. However, there is large variation in car access, largely driven by spatial considerations. Many of the census tracts in the western area of the corridor have high car access, while many on the eastern side, particularly the southeast and the northeast, have lower levels of car access (Figure 24). One explanation for this may be proximity to transit. For instance, many of the census tracts with low levels of car access are located near light rail stations (Pico, Westlake/MacArthur Park, Wilshire/Vermont stations), while the more car-reliant tracts are located further. In the three tracts where </w:t>
      </w:r>
      <w:proofErr w:type="gramStart"/>
      <w:r>
        <w:t>the majority of</w:t>
      </w:r>
      <w:proofErr w:type="gramEnd"/>
      <w:r>
        <w:t xml:space="preserve"> households lack car access, light rail stations are the most accessible.</w:t>
      </w:r>
    </w:p>
    <w:p w14:paraId="724D9EB5" w14:textId="2964909C" w:rsidR="0D715B6E" w:rsidRDefault="02CC64CC" w:rsidP="0D715B6E">
      <w:pPr>
        <w:pStyle w:val="FigureTableNumber"/>
        <w:rPr>
          <w:rFonts w:ascii="Arial" w:eastAsia="Arial" w:hAnsi="Arial" w:cs="Arial"/>
        </w:rPr>
      </w:pPr>
      <w:r w:rsidRPr="02CC64CC">
        <w:rPr>
          <w:rFonts w:ascii="Arial" w:eastAsia="Arial" w:hAnsi="Arial" w:cs="Arial"/>
        </w:rPr>
        <w:lastRenderedPageBreak/>
        <w:t>FIGURE 24</w:t>
      </w:r>
    </w:p>
    <w:p w14:paraId="04721BDB" w14:textId="282FB01E" w:rsidR="0D715B6E" w:rsidRDefault="19AB0072" w:rsidP="0D715B6E">
      <w:pPr>
        <w:pStyle w:val="FigureTableTitle"/>
      </w:pPr>
      <w:r w:rsidRPr="19AB0072">
        <w:rPr>
          <w:rFonts w:ascii="Arial" w:eastAsia="Arial" w:hAnsi="Arial" w:cs="Arial"/>
          <w:lang w:val="en"/>
        </w:rPr>
        <w:t>Share of Households Without Access to a Car</w:t>
      </w:r>
    </w:p>
    <w:p w14:paraId="363FA460" w14:textId="1C4F4D85" w:rsidR="0D715B6E" w:rsidRDefault="0D715B6E" w:rsidP="0B4A9AD1">
      <w:pPr>
        <w:spacing w:after="0" w:line="276" w:lineRule="auto"/>
        <w:rPr>
          <w:rFonts w:ascii="Arial" w:eastAsia="Arial" w:hAnsi="Arial" w:cs="Arial"/>
          <w:sz w:val="16"/>
          <w:szCs w:val="16"/>
        </w:rPr>
      </w:pPr>
      <w:r>
        <w:rPr>
          <w:noProof/>
        </w:rPr>
        <w:drawing>
          <wp:inline distT="0" distB="0" distL="0" distR="0" wp14:anchorId="2ECA99D0" wp14:editId="179668D8">
            <wp:extent cx="5711825" cy="2447925"/>
            <wp:effectExtent l="0" t="0" r="3175" b="9525"/>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5646" name="Picture 1374605646"/>
                    <pic:cNvPicPr/>
                  </pic:nvPicPr>
                  <pic:blipFill>
                    <a:blip r:embed="rId50"/>
                    <a:stretch>
                      <a:fillRect/>
                    </a:stretch>
                  </pic:blipFill>
                  <pic:spPr>
                    <a:xfrm>
                      <a:off x="0" y="0"/>
                      <a:ext cx="5711825"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B25044, ’Tenure by Vehicles Available’.</w:t>
      </w:r>
    </w:p>
    <w:p w14:paraId="24E4359F" w14:textId="1D1298BA" w:rsidR="0D715B6E" w:rsidRDefault="37A389F2" w:rsidP="692E33AC">
      <w:pPr>
        <w:spacing w:after="200" w:line="276" w:lineRule="auto"/>
        <w:rPr>
          <w:rFonts w:ascii="Arial" w:eastAsia="Arial" w:hAnsi="Arial" w:cs="Arial"/>
          <w:sz w:val="16"/>
          <w:szCs w:val="16"/>
          <w:lang w:val="en"/>
        </w:rPr>
      </w:pPr>
      <w:r w:rsidRPr="37A389F2">
        <w:rPr>
          <w:rFonts w:ascii="Arial" w:eastAsia="Arial" w:hAnsi="Arial" w:cs="Arial"/>
          <w:b/>
          <w:bCs/>
          <w:sz w:val="16"/>
          <w:szCs w:val="16"/>
        </w:rPr>
        <w:t xml:space="preserve">Notes: </w:t>
      </w:r>
      <w:r w:rsidRPr="37A389F2">
        <w:rPr>
          <w:rFonts w:ascii="Arial" w:eastAsia="Arial" w:hAnsi="Arial" w:cs="Arial"/>
          <w:sz w:val="16"/>
          <w:szCs w:val="16"/>
        </w:rPr>
        <w:t xml:space="preserve">Percentage is based off </w:t>
      </w:r>
      <w:r w:rsidR="00255343" w:rsidRPr="37A389F2">
        <w:rPr>
          <w:rFonts w:ascii="Arial" w:eastAsia="Arial" w:hAnsi="Arial" w:cs="Arial"/>
          <w:sz w:val="16"/>
          <w:szCs w:val="16"/>
        </w:rPr>
        <w:t>the total</w:t>
      </w:r>
      <w:r w:rsidRPr="37A389F2">
        <w:rPr>
          <w:rFonts w:ascii="Arial" w:eastAsia="Arial" w:hAnsi="Arial" w:cs="Arial"/>
          <w:sz w:val="16"/>
          <w:szCs w:val="16"/>
        </w:rPr>
        <w:t xml:space="preserve"> number of households in each census tract.</w:t>
      </w:r>
    </w:p>
    <w:p w14:paraId="50C78E1E" w14:textId="3DDE8698" w:rsidR="08DC923C" w:rsidRDefault="3B671D8C" w:rsidP="3B671D8C">
      <w:pPr>
        <w:pStyle w:val="BodyTextFirstIndent"/>
        <w:rPr>
          <w:rFonts w:eastAsia="Arial" w:cs="Arial"/>
          <w:color w:val="000000" w:themeColor="text1"/>
        </w:rPr>
      </w:pPr>
      <w:r>
        <w:t xml:space="preserve">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w:t>
      </w:r>
      <w:proofErr w:type="gramStart"/>
      <w:r>
        <w:t>a commute time</w:t>
      </w:r>
      <w:proofErr w:type="gramEnd"/>
      <w:r>
        <w:t xml:space="preserv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14:paraId="2AB64723" w14:textId="236E0774" w:rsidR="08DC923C" w:rsidRDefault="02CC64CC" w:rsidP="00970FD5">
      <w:pPr>
        <w:pStyle w:val="FigureTableNumber"/>
        <w:keepLines/>
        <w:rPr>
          <w:rFonts w:ascii="Arial" w:eastAsia="Arial" w:hAnsi="Arial" w:cs="Arial"/>
        </w:rPr>
      </w:pPr>
      <w:r w:rsidRPr="02CC64CC">
        <w:rPr>
          <w:rFonts w:ascii="Arial" w:eastAsia="Arial" w:hAnsi="Arial" w:cs="Arial"/>
        </w:rPr>
        <w:lastRenderedPageBreak/>
        <w:t>FIGURE 25</w:t>
      </w:r>
    </w:p>
    <w:p w14:paraId="66649F9E" w14:textId="34A0D538" w:rsidR="08DC923C" w:rsidRDefault="19AB0072" w:rsidP="00970FD5">
      <w:pPr>
        <w:pStyle w:val="FigureTableTitle"/>
        <w:keepLines/>
        <w:rPr>
          <w:rFonts w:ascii="Arial" w:eastAsia="Arial" w:hAnsi="Arial" w:cs="Arial"/>
          <w:lang w:val="en"/>
        </w:rPr>
      </w:pPr>
      <w:r w:rsidRPr="19AB0072">
        <w:rPr>
          <w:rFonts w:ascii="Arial" w:eastAsia="Arial" w:hAnsi="Arial" w:cs="Arial"/>
          <w:lang w:val="en"/>
        </w:rPr>
        <w:t>Share of Pico Residents that Commute by Each Mode of Transit</w:t>
      </w:r>
    </w:p>
    <w:p w14:paraId="6CBD0FF7" w14:textId="688D0053" w:rsidR="08DC923C" w:rsidRDefault="08DC923C" w:rsidP="00970FD5">
      <w:pPr>
        <w:keepNext/>
        <w:keepLines/>
        <w:spacing w:after="0" w:line="276" w:lineRule="auto"/>
        <w:rPr>
          <w:rFonts w:ascii="Arial" w:eastAsia="Arial" w:hAnsi="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B08301, ’Means of Transportation to Work’.</w:t>
      </w:r>
    </w:p>
    <w:p w14:paraId="282EDD7B" w14:textId="2825B839" w:rsidR="08DC923C" w:rsidRDefault="3B55925A" w:rsidP="692E33AC">
      <w:pPr>
        <w:spacing w:after="0" w:line="276" w:lineRule="auto"/>
        <w:rPr>
          <w:rFonts w:ascii="Arial" w:eastAsia="Arial" w:hAnsi="Arial" w:cs="Arial"/>
          <w:sz w:val="16"/>
          <w:szCs w:val="16"/>
          <w:lang w:val="en"/>
        </w:rPr>
      </w:pPr>
      <w:r w:rsidRPr="3B55925A">
        <w:rPr>
          <w:rFonts w:ascii="Arial" w:eastAsia="Arial" w:hAnsi="Arial" w:cs="Arial"/>
          <w:b/>
          <w:bCs/>
          <w:sz w:val="16"/>
          <w:szCs w:val="16"/>
        </w:rPr>
        <w:t xml:space="preserve">Notes: </w:t>
      </w:r>
      <w:r w:rsidRPr="3B55925A">
        <w:rPr>
          <w:rFonts w:ascii="Arial" w:eastAsia="Arial" w:hAnsi="Arial" w:cs="Arial"/>
          <w:sz w:val="16"/>
          <w:szCs w:val="16"/>
        </w:rPr>
        <w:t>Percentage is based on total population in the corridor.</w:t>
      </w:r>
    </w:p>
    <w:p w14:paraId="363D6744" w14:textId="648BBFE3" w:rsidR="3B55925A" w:rsidRDefault="3B55925A" w:rsidP="3B55925A">
      <w:pPr>
        <w:spacing w:after="0" w:line="276" w:lineRule="auto"/>
        <w:rPr>
          <w:rFonts w:ascii="Arial" w:eastAsia="Arial" w:hAnsi="Arial" w:cs="Arial"/>
          <w:sz w:val="16"/>
          <w:szCs w:val="16"/>
        </w:rPr>
      </w:pPr>
    </w:p>
    <w:p w14:paraId="47557513" w14:textId="68BD3A0E" w:rsidR="08DC923C" w:rsidRDefault="02CC64CC" w:rsidP="08DC923C">
      <w:pPr>
        <w:pStyle w:val="FigureTableNumber"/>
        <w:rPr>
          <w:rFonts w:ascii="Arial" w:eastAsia="Arial" w:hAnsi="Arial" w:cs="Arial"/>
        </w:rPr>
      </w:pPr>
      <w:r w:rsidRPr="02CC64CC">
        <w:rPr>
          <w:rFonts w:ascii="Arial" w:eastAsia="Arial" w:hAnsi="Arial" w:cs="Arial"/>
        </w:rPr>
        <w:t>FIGURE 26</w:t>
      </w:r>
    </w:p>
    <w:p w14:paraId="7EFBA942" w14:textId="19C0BDFE" w:rsidR="08DC923C" w:rsidRDefault="19AB0072" w:rsidP="08DC923C">
      <w:pPr>
        <w:pStyle w:val="FigureTableTitle"/>
        <w:rPr>
          <w:rFonts w:ascii="Arial" w:eastAsia="Arial" w:hAnsi="Arial" w:cs="Arial"/>
          <w:lang w:val="en"/>
        </w:rPr>
      </w:pPr>
      <w:r w:rsidRPr="19AB0072">
        <w:rPr>
          <w:rFonts w:ascii="Arial" w:eastAsia="Arial" w:hAnsi="Arial" w:cs="Arial"/>
          <w:lang w:val="en"/>
        </w:rPr>
        <w:t>Share of Pico Residents by Commute Time</w:t>
      </w:r>
    </w:p>
    <w:p w14:paraId="7A5C936B" w14:textId="376F50A9" w:rsidR="08DC923C" w:rsidRDefault="08DC923C" w:rsidP="63EAD909">
      <w:pPr>
        <w:spacing w:after="0" w:line="276" w:lineRule="auto"/>
        <w:rPr>
          <w:rFonts w:ascii="Arial" w:eastAsia="Arial" w:hAnsi="Arial" w:cs="Arial"/>
          <w:sz w:val="16"/>
          <w:szCs w:val="16"/>
        </w:rPr>
      </w:pPr>
      <w:r>
        <w:rPr>
          <w:noProof/>
        </w:rPr>
        <w:drawing>
          <wp:inline distT="0" distB="0" distL="0" distR="0" wp14:anchorId="0E8EAA72" wp14:editId="0D3C5FF9">
            <wp:extent cx="5715000" cy="2143125"/>
            <wp:effectExtent l="0" t="0" r="0" b="0"/>
            <wp:docPr id="1757611926" name="Picture 17576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11926"/>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63EAD909" w:rsidRPr="63EAD909">
        <w:rPr>
          <w:rFonts w:ascii="Arial" w:eastAsia="Arial" w:hAnsi="Arial" w:cs="Arial"/>
          <w:b/>
          <w:bCs/>
          <w:sz w:val="16"/>
          <w:szCs w:val="16"/>
        </w:rPr>
        <w:t xml:space="preserve">Source: </w:t>
      </w:r>
      <w:r w:rsidR="63EAD909" w:rsidRPr="63EAD909">
        <w:rPr>
          <w:rFonts w:ascii="Arial" w:eastAsia="Arial" w:hAnsi="Arial" w:cs="Arial"/>
          <w:sz w:val="16"/>
          <w:szCs w:val="16"/>
        </w:rPr>
        <w:t>Authors’ analysis of 2019-2023 American Community Survey data table B08303, ’Travel Time to Work’.</w:t>
      </w:r>
    </w:p>
    <w:p w14:paraId="71BEA6B3" w14:textId="0F545F87" w:rsidR="08DC923C" w:rsidRDefault="3B55925A" w:rsidP="692E33AC">
      <w:pPr>
        <w:spacing w:line="276" w:lineRule="auto"/>
        <w:rPr>
          <w:rFonts w:ascii="Arial" w:eastAsia="Arial" w:hAnsi="Arial" w:cs="Arial"/>
          <w:sz w:val="16"/>
          <w:szCs w:val="16"/>
          <w:lang w:val="en"/>
        </w:rPr>
      </w:pPr>
      <w:r w:rsidRPr="3B55925A">
        <w:rPr>
          <w:rFonts w:ascii="Arial" w:eastAsia="Arial" w:hAnsi="Arial" w:cs="Arial"/>
          <w:b/>
          <w:bCs/>
          <w:sz w:val="16"/>
          <w:szCs w:val="16"/>
        </w:rPr>
        <w:t>Notes:</w:t>
      </w:r>
      <w:r w:rsidRPr="3B55925A">
        <w:rPr>
          <w:rFonts w:ascii="Arial" w:eastAsia="Arial" w:hAnsi="Arial" w:cs="Arial"/>
          <w:sz w:val="16"/>
          <w:szCs w:val="16"/>
        </w:rPr>
        <w:t xml:space="preserve"> Percentage is based on total population in the corridor.</w:t>
      </w:r>
    </w:p>
    <w:p w14:paraId="41670292" w14:textId="685768CC" w:rsidR="08DC923C" w:rsidRDefault="02CC64CC" w:rsidP="08DC923C">
      <w:pPr>
        <w:pStyle w:val="FigureTableNumber"/>
        <w:rPr>
          <w:rFonts w:ascii="Arial" w:eastAsia="Arial" w:hAnsi="Arial" w:cs="Arial"/>
        </w:rPr>
      </w:pPr>
      <w:r w:rsidRPr="02CC64CC">
        <w:rPr>
          <w:rFonts w:ascii="Arial" w:eastAsia="Arial" w:hAnsi="Arial" w:cs="Arial"/>
        </w:rPr>
        <w:lastRenderedPageBreak/>
        <w:t>FIGURE 27</w:t>
      </w:r>
    </w:p>
    <w:p w14:paraId="43C4BD44" w14:textId="22494AC2" w:rsidR="08DC923C" w:rsidRDefault="19AB0072" w:rsidP="08DC923C">
      <w:pPr>
        <w:pStyle w:val="FigureTableTitle"/>
        <w:rPr>
          <w:rFonts w:ascii="Arial" w:eastAsia="Arial" w:hAnsi="Arial" w:cs="Arial"/>
          <w:lang w:val="en"/>
        </w:rPr>
      </w:pPr>
      <w:r w:rsidRPr="19AB0072">
        <w:rPr>
          <w:rFonts w:ascii="Arial" w:eastAsia="Arial" w:hAnsi="Arial" w:cs="Arial"/>
          <w:lang w:val="en"/>
        </w:rPr>
        <w:t>Share of Residents with a 60+ Minute Commute</w:t>
      </w:r>
    </w:p>
    <w:p w14:paraId="71707A9C" w14:textId="6925BA84" w:rsidR="08DC923C" w:rsidRDefault="08DC923C" w:rsidP="0B4A9AD1">
      <w:pPr>
        <w:spacing w:after="0" w:line="276" w:lineRule="auto"/>
        <w:rPr>
          <w:rFonts w:ascii="Arial" w:eastAsia="Arial" w:hAnsi="Arial" w:cs="Arial"/>
          <w:sz w:val="16"/>
          <w:szCs w:val="16"/>
        </w:rPr>
      </w:pPr>
      <w:r>
        <w:rPr>
          <w:noProof/>
        </w:rPr>
        <w:drawing>
          <wp:inline distT="0" distB="0" distL="0" distR="0" wp14:anchorId="50641FC2" wp14:editId="448CAAC1">
            <wp:extent cx="5711825" cy="2447925"/>
            <wp:effectExtent l="0" t="0" r="3175" b="9525"/>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5345" name="Picture 1705535345"/>
                    <pic:cNvPicPr/>
                  </pic:nvPicPr>
                  <pic:blipFill>
                    <a:blip r:embed="rId53"/>
                    <a:stretch>
                      <a:fillRect/>
                    </a:stretch>
                  </pic:blipFill>
                  <pic:spPr>
                    <a:xfrm>
                      <a:off x="0" y="0"/>
                      <a:ext cx="5711825"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B08303, ’Travel Time to Work’.</w:t>
      </w:r>
    </w:p>
    <w:p w14:paraId="61DEE7A2" w14:textId="3C75B23C" w:rsidR="793BE7CE" w:rsidRPr="00970FD5" w:rsidRDefault="793BE7CE" w:rsidP="00970FD5">
      <w:pPr>
        <w:spacing w:line="276" w:lineRule="auto"/>
        <w:rPr>
          <w:rFonts w:ascii="Arial" w:eastAsia="Arial" w:hAnsi="Arial" w:cs="Arial"/>
          <w:sz w:val="16"/>
          <w:szCs w:val="16"/>
          <w:lang w:val="en"/>
        </w:rPr>
      </w:pPr>
      <w:r w:rsidRPr="793BE7CE">
        <w:rPr>
          <w:rFonts w:ascii="Arial" w:eastAsia="Arial" w:hAnsi="Arial" w:cs="Arial"/>
          <w:b/>
          <w:bCs/>
          <w:sz w:val="16"/>
          <w:szCs w:val="16"/>
        </w:rPr>
        <w:t>Notes:</w:t>
      </w:r>
      <w:r w:rsidRPr="793BE7CE">
        <w:rPr>
          <w:rFonts w:ascii="Arial" w:eastAsia="Arial" w:hAnsi="Arial" w:cs="Arial"/>
          <w:sz w:val="16"/>
          <w:szCs w:val="16"/>
        </w:rPr>
        <w:t xml:space="preserve"> Percentage is based off total population in each census tract.</w:t>
      </w:r>
    </w:p>
    <w:p w14:paraId="2BDD072A" w14:textId="2151AC49" w:rsidR="5C8D92B0" w:rsidRDefault="5D4B08DA" w:rsidP="1FF31348">
      <w:pPr>
        <w:pStyle w:val="BodyTextFirstIndent"/>
        <w:rPr>
          <w:rFonts w:eastAsia="Arial" w:cs="Arial"/>
        </w:rPr>
      </w:pPr>
      <w:r>
        <w:t xml:space="preserve">There is substantial spatial variation with respect to the percentage of household income spent on combined housing and transportation costs. Using the </w:t>
      </w:r>
      <w:hyperlink r:id="rId54">
        <w:r w:rsidRPr="5D4B08DA">
          <w:rPr>
            <w:rStyle w:val="Hyperlink"/>
          </w:rPr>
          <w:t>H and T Affordability Index</w:t>
        </w:r>
      </w:hyperlink>
      <w:r>
        <w:t xml:space="preserve"> to analyze the percentage of income spent on housing and transportation costs, we observe that housing and </w:t>
      </w:r>
      <w:r w:rsidR="00CF66FC">
        <w:t>transportation</w:t>
      </w:r>
      <w:r>
        <w:t xml:space="preserve"> costs in the northeast and northwest areas of the corridor are the highest (Figure 28). H</w:t>
      </w:r>
      <w:r w:rsidR="00C85F77">
        <w:t>+</w:t>
      </w:r>
      <w:r>
        <w:t xml:space="preserve">T calculates this measure for a typical household making the area median income rather than calculating how much each house spends on housing and transportation. This means that the cost burdens shown in figure 28 below </w:t>
      </w:r>
      <w:r w:rsidR="00255343">
        <w:t>are</w:t>
      </w:r>
      <w:r>
        <w:t xml:space="preserve"> the cost burden for a </w:t>
      </w:r>
      <w:r w:rsidR="00255343">
        <w:t>typical household</w:t>
      </w:r>
      <w:r>
        <w:t xml:space="preserve"> in the Los Angeles region. </w:t>
      </w:r>
    </w:p>
    <w:p w14:paraId="62A1137D" w14:textId="257DF863" w:rsidR="5C8D92B0" w:rsidRDefault="5D4B08DA" w:rsidP="3B671D8C">
      <w:pPr>
        <w:pStyle w:val="BodyTextFirstIndent"/>
        <w:rPr>
          <w:rFonts w:eastAsia="Arial" w:cs="Arial"/>
        </w:rPr>
      </w:pPr>
      <w:r>
        <w:t>H and T also offers this measure for a household at the 80</w:t>
      </w:r>
      <w:r w:rsidRPr="5D4B08DA">
        <w:rPr>
          <w:vertAlign w:val="superscript"/>
        </w:rPr>
        <w:t>th</w:t>
      </w:r>
      <w:r>
        <w:t xml:space="preserve"> percentile of area median income, which we show in figure 29. The pattern of cost burdens remains true when observing how much a household earning 80 percent of the area median income spends, with five census tracts in which a household spends over 60 percent of income on housing and transportation alone (Figure 29).</w:t>
      </w:r>
    </w:p>
    <w:p w14:paraId="0219060E" w14:textId="7AAA79D6" w:rsidR="08DC923C" w:rsidRDefault="02CC64CC" w:rsidP="08DC923C">
      <w:pPr>
        <w:pStyle w:val="FigureTableNumber"/>
        <w:rPr>
          <w:rFonts w:ascii="Arial" w:eastAsia="Arial" w:hAnsi="Arial" w:cs="Arial"/>
        </w:rPr>
      </w:pPr>
      <w:r w:rsidRPr="02CC64CC">
        <w:rPr>
          <w:rFonts w:ascii="Arial" w:eastAsia="Arial" w:hAnsi="Arial" w:cs="Arial"/>
        </w:rPr>
        <w:lastRenderedPageBreak/>
        <w:t>FIGURE 28</w:t>
      </w:r>
    </w:p>
    <w:p w14:paraId="76A41AF4" w14:textId="5E91C6C8" w:rsidR="08DC923C" w:rsidRDefault="483F47E1" w:rsidP="4E85B33D">
      <w:pPr>
        <w:pStyle w:val="FigureTableTitle"/>
        <w:rPr>
          <w:rFonts w:ascii="Arial" w:eastAsia="Arial" w:hAnsi="Arial" w:cs="Arial"/>
          <w:lang w:val="en"/>
        </w:rPr>
      </w:pPr>
      <w:r w:rsidRPr="483F47E1">
        <w:rPr>
          <w:rFonts w:ascii="Arial" w:eastAsia="Arial" w:hAnsi="Arial" w:cs="Arial"/>
          <w:lang w:val="en"/>
        </w:rPr>
        <w:t>Share of Income Spent on H+T Costs, Adjusted by Area Median Income</w:t>
      </w:r>
    </w:p>
    <w:p w14:paraId="4BF3D2F5" w14:textId="19ED76DE" w:rsidR="692E33AC" w:rsidRDefault="692E33AC" w:rsidP="692E33AC">
      <w:pPr>
        <w:spacing w:after="0" w:line="276" w:lineRule="auto"/>
        <w:rPr>
          <w:rFonts w:ascii="Arial" w:eastAsia="Arial" w:hAnsi="Arial" w:cs="Arial"/>
          <w:sz w:val="16"/>
          <w:szCs w:val="16"/>
        </w:rPr>
      </w:pPr>
      <w:r>
        <w:rPr>
          <w:noProof/>
        </w:rPr>
        <w:drawing>
          <wp:inline distT="0" distB="0" distL="0" distR="0" wp14:anchorId="1328F91B" wp14:editId="33C80DB4">
            <wp:extent cx="5711825" cy="2447925"/>
            <wp:effectExtent l="0" t="0" r="3175" b="9525"/>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7566" name="Picture 772687566"/>
                    <pic:cNvPicPr/>
                  </pic:nvPicPr>
                  <pic:blipFill>
                    <a:blip r:embed="rId55"/>
                    <a:stretch>
                      <a:fillRect/>
                    </a:stretch>
                  </pic:blipFill>
                  <pic:spPr>
                    <a:xfrm>
                      <a:off x="0" y="0"/>
                      <a:ext cx="5711825" cy="2447925"/>
                    </a:xfrm>
                    <a:prstGeom prst="rect">
                      <a:avLst/>
                    </a:prstGeom>
                  </pic:spPr>
                </pic:pic>
              </a:graphicData>
            </a:graphic>
          </wp:inline>
        </w:drawing>
      </w: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Authors’ analysis of H+T Affordability Index, developed by the Center for Neighborhood Technology, last accessed April 30, 2025, </w:t>
      </w:r>
      <w:hyperlink r:id="rId56">
        <w:r w:rsidRPr="692E33AC">
          <w:rPr>
            <w:rStyle w:val="Hyperlink"/>
            <w:rFonts w:ascii="Arial" w:eastAsia="Arial" w:hAnsi="Arial" w:cs="Arial"/>
            <w:sz w:val="16"/>
            <w:szCs w:val="16"/>
          </w:rPr>
          <w:t>https://htaindex.cnt.org/map/.</w:t>
        </w:r>
      </w:hyperlink>
    </w:p>
    <w:p w14:paraId="4417031C" w14:textId="6D7FB960" w:rsidR="08DC923C" w:rsidRDefault="43DDB65E" w:rsidP="692E33AC">
      <w:pPr>
        <w:spacing w:after="0" w:line="276" w:lineRule="auto"/>
        <w:rPr>
          <w:rFonts w:ascii="Arial" w:eastAsia="Arial" w:hAnsi="Arial" w:cs="Arial"/>
          <w:sz w:val="16"/>
          <w:szCs w:val="16"/>
          <w:lang w:val="en"/>
        </w:rPr>
      </w:pPr>
      <w:r w:rsidRPr="43DDB65E">
        <w:rPr>
          <w:rFonts w:ascii="Arial" w:eastAsia="Arial" w:hAnsi="Arial" w:cs="Arial"/>
          <w:b/>
          <w:bCs/>
          <w:sz w:val="16"/>
          <w:szCs w:val="16"/>
        </w:rPr>
        <w:t xml:space="preserve">Notes: </w:t>
      </w:r>
      <w:r w:rsidRPr="43DDB65E">
        <w:rPr>
          <w:rFonts w:ascii="Arial" w:eastAsia="Arial" w:hAnsi="Arial" w:cs="Arial"/>
          <w:sz w:val="16"/>
          <w:szCs w:val="16"/>
        </w:rPr>
        <w:t>Percentage is based off total population in each census tract.</w:t>
      </w:r>
    </w:p>
    <w:p w14:paraId="67B54127" w14:textId="05ABB59F" w:rsidR="4E85B33D" w:rsidRDefault="02CC64CC" w:rsidP="4E85B33D">
      <w:pPr>
        <w:pStyle w:val="FigureTableNumber"/>
        <w:rPr>
          <w:rFonts w:ascii="Arial" w:eastAsia="Arial" w:hAnsi="Arial" w:cs="Arial"/>
        </w:rPr>
      </w:pPr>
      <w:r w:rsidRPr="02CC64CC">
        <w:rPr>
          <w:rFonts w:ascii="Arial" w:eastAsia="Arial" w:hAnsi="Arial" w:cs="Arial"/>
        </w:rPr>
        <w:t>FIGURE 29</w:t>
      </w:r>
    </w:p>
    <w:p w14:paraId="01905585" w14:textId="3896DE5A" w:rsidR="4E85B33D" w:rsidRDefault="5D4B08DA" w:rsidP="4E85B33D">
      <w:pPr>
        <w:pStyle w:val="FigureTableTitle"/>
        <w:rPr>
          <w:rFonts w:ascii="Arial" w:eastAsia="Arial" w:hAnsi="Arial" w:cs="Arial"/>
          <w:lang w:val="en"/>
        </w:rPr>
      </w:pPr>
      <w:r w:rsidRPr="5D4B08DA">
        <w:rPr>
          <w:rFonts w:ascii="Arial" w:eastAsia="Arial" w:hAnsi="Arial" w:cs="Arial"/>
          <w:lang w:val="en"/>
        </w:rPr>
        <w:t>Share of Income Spent on H+T Costs, Adjusted by 80</w:t>
      </w:r>
      <w:r w:rsidRPr="5D4B08DA">
        <w:rPr>
          <w:rFonts w:ascii="Arial" w:eastAsia="Arial" w:hAnsi="Arial" w:cs="Arial"/>
          <w:vertAlign w:val="superscript"/>
          <w:lang w:val="en"/>
        </w:rPr>
        <w:t>th</w:t>
      </w:r>
      <w:r w:rsidRPr="5D4B08DA">
        <w:rPr>
          <w:rFonts w:ascii="Arial" w:eastAsia="Arial" w:hAnsi="Arial" w:cs="Arial"/>
          <w:lang w:val="en"/>
        </w:rPr>
        <w:t xml:space="preserve"> Percentile Area Median Income</w:t>
      </w:r>
    </w:p>
    <w:p w14:paraId="61FEB9CE" w14:textId="5EDBF9E4" w:rsidR="692E33AC" w:rsidRDefault="692E33AC" w:rsidP="692E33AC">
      <w:pPr>
        <w:spacing w:after="0" w:line="276" w:lineRule="auto"/>
        <w:rPr>
          <w:rFonts w:ascii="Arial" w:eastAsia="Arial" w:hAnsi="Arial" w:cs="Arial"/>
          <w:sz w:val="16"/>
          <w:szCs w:val="16"/>
        </w:rPr>
      </w:pPr>
      <w:r>
        <w:rPr>
          <w:noProof/>
        </w:rPr>
        <w:drawing>
          <wp:inline distT="0" distB="0" distL="0" distR="0" wp14:anchorId="32A05C2C" wp14:editId="04803067">
            <wp:extent cx="5711825" cy="2447925"/>
            <wp:effectExtent l="0" t="0" r="3175" b="9525"/>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3664" name="Picture 1288983664"/>
                    <pic:cNvPicPr/>
                  </pic:nvPicPr>
                  <pic:blipFill>
                    <a:blip r:embed="rId57"/>
                    <a:stretch>
                      <a:fillRect/>
                    </a:stretch>
                  </pic:blipFill>
                  <pic:spPr>
                    <a:xfrm>
                      <a:off x="0" y="0"/>
                      <a:ext cx="5711825" cy="2447925"/>
                    </a:xfrm>
                    <a:prstGeom prst="rect">
                      <a:avLst/>
                    </a:prstGeom>
                  </pic:spPr>
                </pic:pic>
              </a:graphicData>
            </a:graphic>
          </wp:inline>
        </w:drawing>
      </w: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Authors’ analysis of H+T Affordability Index, developed by the Center for Neighborhood Technology, last accessed April 30, 2025, </w:t>
      </w:r>
      <w:hyperlink r:id="rId58">
        <w:r w:rsidRPr="692E33AC">
          <w:rPr>
            <w:rStyle w:val="Hyperlink"/>
            <w:rFonts w:ascii="Arial" w:eastAsia="Arial" w:hAnsi="Arial" w:cs="Arial"/>
            <w:sz w:val="16"/>
            <w:szCs w:val="16"/>
          </w:rPr>
          <w:t>https://htaindex.cnt.org/map/.</w:t>
        </w:r>
      </w:hyperlink>
    </w:p>
    <w:p w14:paraId="7FA607F5" w14:textId="08F36BD6" w:rsidR="1F4864DC" w:rsidRDefault="692E33AC" w:rsidP="692E33AC">
      <w:pPr>
        <w:spacing w:line="276" w:lineRule="auto"/>
        <w:rPr>
          <w:rFonts w:ascii="Arial" w:eastAsia="Arial" w:hAnsi="Arial" w:cs="Arial"/>
          <w:sz w:val="16"/>
          <w:szCs w:val="16"/>
          <w:lang w:val="en"/>
        </w:rPr>
      </w:pPr>
      <w:r w:rsidRPr="692E33AC">
        <w:rPr>
          <w:rFonts w:ascii="Arial" w:eastAsia="Arial" w:hAnsi="Arial" w:cs="Arial"/>
          <w:b/>
          <w:bCs/>
          <w:sz w:val="16"/>
          <w:szCs w:val="16"/>
        </w:rPr>
        <w:t xml:space="preserve">Notes: </w:t>
      </w:r>
      <w:r w:rsidRPr="692E33AC">
        <w:rPr>
          <w:rFonts w:ascii="Arial" w:eastAsia="Arial" w:hAnsi="Arial" w:cs="Arial"/>
          <w:sz w:val="16"/>
          <w:szCs w:val="16"/>
        </w:rPr>
        <w:t>Percentage is based off total population in each census tract.</w:t>
      </w:r>
    </w:p>
    <w:p w14:paraId="59915FE4" w14:textId="4148943A" w:rsidR="1F4864DC" w:rsidRDefault="1F4864DC" w:rsidP="1F4864DC">
      <w:pPr>
        <w:spacing w:after="0" w:line="300" w:lineRule="exact"/>
      </w:pPr>
    </w:p>
    <w:p w14:paraId="0851C787" w14:textId="79550F4D" w:rsidR="2F515EC7" w:rsidRDefault="35653A74" w:rsidP="35653A74">
      <w:pPr>
        <w:pStyle w:val="BodyTextFirstIndent"/>
        <w:spacing w:before="200" w:after="200"/>
        <w:rPr>
          <w:rFonts w:eastAsia="Arial" w:cs="Arial"/>
          <w:color w:val="000000" w:themeColor="text1"/>
        </w:rPr>
      </w:pPr>
      <w:r>
        <w:t xml:space="preserve">According to the Transportation Injury Mapping System (TIMS), which </w:t>
      </w:r>
      <w:r w:rsidR="00255343">
        <w:t>assesses</w:t>
      </w:r>
      <w:r>
        <w:t xml:space="preserve"> </w:t>
      </w:r>
      <w:r w:rsidR="00255343">
        <w:t>the California</w:t>
      </w:r>
      <w:r>
        <w:t xml:space="preserve"> Statewide Integrated Traffic Records System (SWITRS), there were a total of 375 vehicle collisions along the Pico Boulevard Corridor from January 1, </w:t>
      </w:r>
      <w:proofErr w:type="gramStart"/>
      <w:r>
        <w:t>2022</w:t>
      </w:r>
      <w:proofErr w:type="gramEnd"/>
      <w:r>
        <w:t xml:space="preserve"> to December 31, 2022, which, according to </w:t>
      </w:r>
      <w:r>
        <w:lastRenderedPageBreak/>
        <w:t xml:space="preserve">TIMS, was the last full year of reliable data. As highlighted in figure 30, these crashes occurred across the </w:t>
      </w:r>
      <w:r w:rsidR="00255343">
        <w:t>corridor but</w:t>
      </w:r>
      <w:r>
        <w:t xml:space="preserve"> are understandably concentrated in and around the intersection of Interstate 110, U.S 110, and Interstate 10, also known as the Dosan Anh Chang Ho Memorial Interchange. Given the higher quantity of motor vehicles on the interchange, this is to be expected.</w:t>
      </w:r>
    </w:p>
    <w:p w14:paraId="4031023E" w14:textId="68E7049E" w:rsidR="67A42D22" w:rsidRDefault="3B671D8C" w:rsidP="3B671D8C">
      <w:pPr>
        <w:pStyle w:val="BodyTextFirstIndent"/>
        <w:rPr>
          <w:rFonts w:eastAsia="Arial" w:cs="Arial"/>
          <w:color w:val="000000" w:themeColor="text1"/>
        </w:rPr>
      </w:pPr>
      <w:r>
        <w:t xml:space="preserve">However, there are other intersections throughout the corridor where crashes appear to be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14:paraId="30D40180" w14:textId="44253D11" w:rsidR="2F515EC7" w:rsidRDefault="00970FD5" w:rsidP="2F515EC7">
      <w:pPr>
        <w:pStyle w:val="FigureTableNumber"/>
        <w:rPr>
          <w:rFonts w:ascii="Arial" w:eastAsia="Arial" w:hAnsi="Arial" w:cs="Arial"/>
        </w:rPr>
      </w:pPr>
      <w:r>
        <w:rPr>
          <w:noProof/>
        </w:rPr>
        <w:drawing>
          <wp:anchor distT="0" distB="0" distL="114300" distR="114300" simplePos="0" relativeHeight="251671552" behindDoc="0" locked="0" layoutInCell="1" allowOverlap="1" wp14:anchorId="2408D33F" wp14:editId="63A493A9">
            <wp:simplePos x="0" y="0"/>
            <wp:positionH relativeFrom="margin">
              <wp:align>right</wp:align>
            </wp:positionH>
            <wp:positionV relativeFrom="paragraph">
              <wp:posOffset>468630</wp:posOffset>
            </wp:positionV>
            <wp:extent cx="5715000" cy="2447925"/>
            <wp:effectExtent l="0" t="0" r="0" b="9525"/>
            <wp:wrapTopAndBottom/>
            <wp:docPr id="548205638" name="Picture 548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056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2F515EC7" w:rsidRPr="2F515EC7">
        <w:rPr>
          <w:rFonts w:ascii="Arial" w:eastAsia="Arial" w:hAnsi="Arial" w:cs="Arial"/>
        </w:rPr>
        <w:t>FIGURE 30</w:t>
      </w:r>
    </w:p>
    <w:p w14:paraId="0A8DCB55" w14:textId="2BF5B72F" w:rsidR="2F515EC7" w:rsidRDefault="2F515EC7" w:rsidP="2F515EC7">
      <w:pPr>
        <w:pStyle w:val="FigureTableTitle"/>
      </w:pPr>
      <w:r w:rsidRPr="2F515EC7">
        <w:rPr>
          <w:rFonts w:ascii="Arial" w:eastAsia="Arial" w:hAnsi="Arial" w:cs="Arial"/>
          <w:lang w:val="en"/>
        </w:rPr>
        <w:t>Crashes along the Pico Boulevard Corridor from January 1, 2022 – December 31, 2022</w:t>
      </w:r>
    </w:p>
    <w:p w14:paraId="0B623252" w14:textId="62FDF823" w:rsidR="2F515EC7" w:rsidRDefault="3B671D8C" w:rsidP="3B671D8C">
      <w:pPr>
        <w:spacing w:after="0" w:line="300" w:lineRule="exact"/>
        <w:rPr>
          <w:rFonts w:ascii="Arial" w:eastAsia="Arial" w:hAnsi="Arial" w:cs="Arial"/>
          <w:sz w:val="16"/>
          <w:szCs w:val="16"/>
          <w:lang w:val="en"/>
        </w:rPr>
      </w:pPr>
      <w:r w:rsidRPr="3B671D8C">
        <w:rPr>
          <w:rFonts w:ascii="Arial" w:eastAsia="Arial" w:hAnsi="Arial" w:cs="Arial"/>
          <w:b/>
          <w:bCs/>
          <w:sz w:val="16"/>
          <w:szCs w:val="16"/>
          <w:lang w:val="en"/>
        </w:rPr>
        <w:t xml:space="preserve">Source: </w:t>
      </w:r>
      <w:r w:rsidRPr="3B671D8C">
        <w:rPr>
          <w:rFonts w:ascii="Arial" w:eastAsia="Arial" w:hAnsi="Arial" w:cs="Arial"/>
          <w:sz w:val="16"/>
          <w:szCs w:val="16"/>
          <w:lang w:val="en"/>
        </w:rPr>
        <w:t xml:space="preserve">Authors’ analysis of Transportation Injury Mapping System (TIMS), last accessed April 30, 2025, </w:t>
      </w:r>
      <w:hyperlink r:id="rId60">
        <w:r w:rsidRPr="3B671D8C">
          <w:rPr>
            <w:rStyle w:val="Hyperlink"/>
            <w:rFonts w:ascii="Arial" w:eastAsia="Arial" w:hAnsi="Arial" w:cs="Arial"/>
            <w:sz w:val="16"/>
            <w:szCs w:val="16"/>
            <w:lang w:val="en"/>
          </w:rPr>
          <w:t>https://tims.berkeley.edu/tools/gismap/.</w:t>
        </w:r>
      </w:hyperlink>
    </w:p>
    <w:p w14:paraId="43CA6F03" w14:textId="3BC1961B" w:rsidR="2F515EC7" w:rsidRPr="00970FD5" w:rsidRDefault="3B671D8C" w:rsidP="00970FD5">
      <w:pPr>
        <w:spacing w:after="0" w:line="300" w:lineRule="exact"/>
        <w:rPr>
          <w:rFonts w:ascii="Arial" w:eastAsia="Arial" w:hAnsi="Arial" w:cs="Arial"/>
          <w:sz w:val="16"/>
          <w:szCs w:val="16"/>
        </w:rPr>
      </w:pPr>
      <w:r w:rsidRPr="3B671D8C">
        <w:rPr>
          <w:rFonts w:ascii="Arial" w:eastAsia="Arial" w:hAnsi="Arial" w:cs="Arial"/>
          <w:b/>
          <w:bCs/>
          <w:sz w:val="16"/>
          <w:szCs w:val="16"/>
        </w:rPr>
        <w:t xml:space="preserve">Note: </w:t>
      </w:r>
      <w:r w:rsidRPr="3B671D8C">
        <w:rPr>
          <w:rFonts w:ascii="Arial" w:eastAsia="Arial" w:hAnsi="Arial" w:cs="Arial"/>
          <w:sz w:val="16"/>
          <w:szCs w:val="16"/>
        </w:rPr>
        <w:t xml:space="preserve">Crashes are from January 1, </w:t>
      </w:r>
      <w:proofErr w:type="gramStart"/>
      <w:r w:rsidRPr="3B671D8C">
        <w:rPr>
          <w:rFonts w:ascii="Arial" w:eastAsia="Arial" w:hAnsi="Arial" w:cs="Arial"/>
          <w:sz w:val="16"/>
          <w:szCs w:val="16"/>
        </w:rPr>
        <w:t>2022</w:t>
      </w:r>
      <w:proofErr w:type="gramEnd"/>
      <w:r w:rsidRPr="3B671D8C">
        <w:rPr>
          <w:rFonts w:ascii="Arial" w:eastAsia="Arial" w:hAnsi="Arial" w:cs="Arial"/>
          <w:sz w:val="16"/>
          <w:szCs w:val="16"/>
        </w:rPr>
        <w:t xml:space="preserve"> to December 31, 2022, as this is the last year with reliable data, according to the TIMS website. Includes fatal and non-fatal crashes. </w:t>
      </w:r>
    </w:p>
    <w:p w14:paraId="0161B7F7" w14:textId="3E146768" w:rsidR="7311EA46" w:rsidRDefault="7311EA46" w:rsidP="7311EA46">
      <w:pPr>
        <w:pStyle w:val="Heading2"/>
        <w:spacing w:before="160" w:after="80"/>
        <w:rPr>
          <w:rFonts w:ascii="Arial" w:eastAsia="Arial" w:hAnsi="Arial" w:cs="Arial"/>
          <w:color w:val="0F4761"/>
          <w:sz w:val="32"/>
          <w:szCs w:val="32"/>
        </w:rPr>
      </w:pPr>
      <w:bookmarkStart w:id="66" w:name="_Toc198799459"/>
      <w:r w:rsidRPr="7311EA46">
        <w:rPr>
          <w:rFonts w:ascii="Arial" w:eastAsia="Arial" w:hAnsi="Arial" w:cs="Arial"/>
          <w:color w:val="0F4761"/>
          <w:sz w:val="32"/>
          <w:szCs w:val="32"/>
        </w:rPr>
        <w:t>Land use</w:t>
      </w:r>
      <w:bookmarkEnd w:id="66"/>
    </w:p>
    <w:p w14:paraId="7ED4217D" w14:textId="29A7B8DD" w:rsidR="7311EA46" w:rsidRDefault="7CC05160" w:rsidP="7311EA46">
      <w:pPr>
        <w:pStyle w:val="BodyTextFirstIndent"/>
      </w:pPr>
      <w:r>
        <w:t>Finally, we examined the land use along the Pico Boulevard Corridor. According to the zoning application for the city of Los Angeles, the parcels directly on Pico Boulevard in the project area is almost entirely zoned for commercial use, while the stretch of Pico Boulevard from Alvardo Street to the 110 Overpass is zoned for commercial manufacturing purposes (figure 31).</w:t>
      </w:r>
      <w:r w:rsidR="7311EA46" w:rsidRPr="7CC05160">
        <w:rPr>
          <w:rStyle w:val="EndnoteReference"/>
        </w:rPr>
        <w:endnoteReference w:id="2"/>
      </w:r>
      <w:r>
        <w:t xml:space="preserve"> However, the neighborhood within a half-mile of the corridor is primarily zoned for low-medium residential use, while the boulevards and avenues are lined with commercially-zoned properties much like Pico </w:t>
      </w:r>
      <w:r>
        <w:lastRenderedPageBreak/>
        <w:t xml:space="preserve">Boulevard. However, the western portion of the corridor, specifically west of Western Avenue, includes </w:t>
      </w:r>
      <w:proofErr w:type="gramStart"/>
      <w:r>
        <w:t>a number of</w:t>
      </w:r>
      <w:proofErr w:type="gramEnd"/>
      <w:r>
        <w:t xml:space="preserve"> lots of </w:t>
      </w:r>
      <w:proofErr w:type="gramStart"/>
      <w:r>
        <w:t>zoned</w:t>
      </w:r>
      <w:proofErr w:type="gramEnd"/>
      <w:r>
        <w:t xml:space="preserve"> for single-family commercial zoning. There is a smattering of </w:t>
      </w:r>
      <w:proofErr w:type="gramStart"/>
      <w:r>
        <w:t>lots</w:t>
      </w:r>
      <w:proofErr w:type="gramEnd"/>
      <w:r>
        <w:t xml:space="preserve"> </w:t>
      </w:r>
      <w:proofErr w:type="gramStart"/>
      <w:r>
        <w:t>zoned</w:t>
      </w:r>
      <w:proofErr w:type="gramEnd"/>
      <w:r>
        <w:t xml:space="preserve"> as public facilities throughout the corridor. </w:t>
      </w:r>
    </w:p>
    <w:p w14:paraId="106AAB64" w14:textId="1CA7610D" w:rsidR="62A763C1" w:rsidRDefault="02CC64CC" w:rsidP="62A763C1">
      <w:pPr>
        <w:pStyle w:val="FigureTableNumber"/>
        <w:rPr>
          <w:rFonts w:ascii="Arial" w:eastAsia="Arial" w:hAnsi="Arial" w:cs="Arial"/>
        </w:rPr>
      </w:pPr>
      <w:r w:rsidRPr="02CC64CC">
        <w:rPr>
          <w:rFonts w:ascii="Arial" w:eastAsia="Arial" w:hAnsi="Arial" w:cs="Arial"/>
        </w:rPr>
        <w:t>FIGURE 31</w:t>
      </w:r>
    </w:p>
    <w:p w14:paraId="79A6B159" w14:textId="6F0FEC44" w:rsidR="62A763C1" w:rsidRDefault="00970FD5" w:rsidP="62A763C1">
      <w:pPr>
        <w:pStyle w:val="FigureTableTitle"/>
      </w:pPr>
      <w:r>
        <w:rPr>
          <w:noProof/>
        </w:rPr>
        <w:drawing>
          <wp:anchor distT="0" distB="0" distL="114300" distR="114300" simplePos="0" relativeHeight="251673600" behindDoc="0" locked="0" layoutInCell="1" allowOverlap="1" wp14:anchorId="6547F61A" wp14:editId="50E7D53A">
            <wp:simplePos x="0" y="0"/>
            <wp:positionH relativeFrom="margin">
              <wp:align>left</wp:align>
            </wp:positionH>
            <wp:positionV relativeFrom="paragraph">
              <wp:posOffset>3693160</wp:posOffset>
            </wp:positionV>
            <wp:extent cx="3132260" cy="1293756"/>
            <wp:effectExtent l="0" t="0" r="0" b="1905"/>
            <wp:wrapTopAndBottom/>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357581" wp14:editId="3277F4DE">
            <wp:simplePos x="0" y="0"/>
            <wp:positionH relativeFrom="margin">
              <wp:align>right</wp:align>
            </wp:positionH>
            <wp:positionV relativeFrom="paragraph">
              <wp:posOffset>287655</wp:posOffset>
            </wp:positionV>
            <wp:extent cx="5715000" cy="3400425"/>
            <wp:effectExtent l="0" t="0" r="0" b="9525"/>
            <wp:wrapTopAndBottom/>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14:sizeRelH relativeFrom="page">
              <wp14:pctWidth>0</wp14:pctWidth>
            </wp14:sizeRelH>
            <wp14:sizeRelV relativeFrom="page">
              <wp14:pctHeight>0</wp14:pctHeight>
            </wp14:sizeRelV>
          </wp:anchor>
        </w:drawing>
      </w:r>
      <w:r w:rsidR="62A763C1" w:rsidRPr="62A763C1">
        <w:rPr>
          <w:rFonts w:ascii="Arial" w:eastAsia="Arial" w:hAnsi="Arial" w:cs="Arial"/>
          <w:lang w:val="en"/>
        </w:rPr>
        <w:t>Land Uses along Pico Boulevard</w:t>
      </w:r>
    </w:p>
    <w:p w14:paraId="488A5DA3" w14:textId="56AB1E02" w:rsidR="692E33AC" w:rsidRDefault="692E33AC" w:rsidP="692E33AC">
      <w:pPr>
        <w:spacing w:before="240" w:after="0" w:line="276" w:lineRule="auto"/>
        <w:rPr>
          <w:rFonts w:ascii="Arial" w:eastAsia="Arial" w:hAnsi="Arial" w:cs="Arial"/>
          <w:sz w:val="16"/>
          <w:szCs w:val="16"/>
        </w:rPr>
      </w:pP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Zone Information and Map Access System (ZIMAS), operated by the City of Los Angeles Department of Planning, last accessed April 29, 2025, </w:t>
      </w:r>
      <w:hyperlink r:id="rId63">
        <w:r w:rsidRPr="692E33AC">
          <w:rPr>
            <w:rStyle w:val="Hyperlink"/>
            <w:rFonts w:ascii="Arial" w:eastAsia="Arial" w:hAnsi="Arial" w:cs="Arial"/>
            <w:sz w:val="16"/>
            <w:szCs w:val="16"/>
          </w:rPr>
          <w:t>https://zimas.lacity.org/.</w:t>
        </w:r>
      </w:hyperlink>
    </w:p>
    <w:p w14:paraId="5B9F30E7" w14:textId="54D4A171" w:rsidR="7CC05160" w:rsidRDefault="7CC05160" w:rsidP="7CC05160">
      <w:pPr>
        <w:spacing w:after="0" w:line="276" w:lineRule="auto"/>
        <w:rPr>
          <w:rFonts w:ascii="Arial" w:eastAsia="Arial" w:hAnsi="Arial" w:cs="Arial"/>
          <w:sz w:val="16"/>
          <w:szCs w:val="16"/>
        </w:rPr>
      </w:pPr>
      <w:r w:rsidRPr="7CC05160">
        <w:rPr>
          <w:rFonts w:ascii="Arial" w:eastAsia="Arial" w:hAnsi="Arial" w:cs="Arial"/>
          <w:b/>
          <w:bCs/>
          <w:sz w:val="16"/>
          <w:szCs w:val="16"/>
        </w:rPr>
        <w:t xml:space="preserve">Notes: </w:t>
      </w:r>
      <w:r w:rsidRPr="7CC05160">
        <w:rPr>
          <w:rFonts w:ascii="Arial" w:eastAsia="Arial" w:hAnsi="Arial" w:cs="Arial"/>
          <w:sz w:val="16"/>
          <w:szCs w:val="16"/>
        </w:rPr>
        <w:t xml:space="preserve">The figure is a screenshot of the larger area around the Pico Boulevard </w:t>
      </w:r>
      <w:r w:rsidR="00255343" w:rsidRPr="7CC05160">
        <w:rPr>
          <w:rFonts w:ascii="Arial" w:eastAsia="Arial" w:hAnsi="Arial" w:cs="Arial"/>
          <w:sz w:val="16"/>
          <w:szCs w:val="16"/>
        </w:rPr>
        <w:t>Corridor and</w:t>
      </w:r>
      <w:r w:rsidRPr="7CC05160">
        <w:rPr>
          <w:rFonts w:ascii="Arial" w:eastAsia="Arial" w:hAnsi="Arial" w:cs="Arial"/>
          <w:sz w:val="16"/>
          <w:szCs w:val="16"/>
        </w:rPr>
        <w:t xml:space="preserve"> extends far past the corridor’s half-mile buffer from Pico Boulevard. The boulevard itself is loosely depicted by the black line extending horizontally through the map.</w:t>
      </w:r>
    </w:p>
    <w:p w14:paraId="2BF34889" w14:textId="1971001C" w:rsidR="75EFF757" w:rsidRDefault="7CC05160" w:rsidP="7311EA46">
      <w:pPr>
        <w:pStyle w:val="BodyTextFirstIndent"/>
      </w:pPr>
      <w:r>
        <w:t>According to the Trust for Public Land, most of the Pico Boulevard Corridor is situated in a 10-minute walk service area, meaning it lies within 10 minutes from a park’s access points (figure 32).</w:t>
      </w:r>
      <w:r w:rsidR="75EFF757" w:rsidRPr="7CC05160">
        <w:rPr>
          <w:rStyle w:val="EndnoteReference"/>
        </w:rPr>
        <w:endnoteReference w:id="3"/>
      </w:r>
      <w:r>
        <w:t xml:space="preserve"> However, there are several areas along the corridor that are outside of a 10-minut walk, and identified as “very high priority” areas for new parks. The Trust measures this priority based on six </w:t>
      </w:r>
      <w:r w:rsidR="00255343">
        <w:t xml:space="preserve">equally </w:t>
      </w:r>
      <w:r w:rsidR="00255343">
        <w:lastRenderedPageBreak/>
        <w:t>weighted</w:t>
      </w:r>
      <w:r>
        <w:t xml:space="preserve"> factors: population density, density of low-income households, density of people of color, air pollution respiratory hazard, urban heat islands, and heath. </w:t>
      </w:r>
    </w:p>
    <w:p w14:paraId="1A011752" w14:textId="70D3B3D7" w:rsidR="62A763C1" w:rsidRDefault="75EFF757" w:rsidP="75EFF757">
      <w:pPr>
        <w:pStyle w:val="FigureTableNumber"/>
        <w:spacing w:before="240"/>
        <w:rPr>
          <w:rFonts w:ascii="Arial" w:eastAsia="Arial" w:hAnsi="Arial" w:cs="Arial"/>
        </w:rPr>
      </w:pPr>
      <w:r w:rsidRPr="75EFF757">
        <w:rPr>
          <w:rFonts w:ascii="Arial" w:eastAsia="Arial" w:hAnsi="Arial" w:cs="Arial"/>
        </w:rPr>
        <w:t>FIGURE 32</w:t>
      </w:r>
    </w:p>
    <w:p w14:paraId="3908B783" w14:textId="216F2D01" w:rsidR="62A763C1" w:rsidRDefault="00970FD5" w:rsidP="4BEA4463">
      <w:pPr>
        <w:pStyle w:val="FigureTableTitle"/>
      </w:pPr>
      <w:r>
        <w:rPr>
          <w:noProof/>
        </w:rPr>
        <w:drawing>
          <wp:anchor distT="0" distB="0" distL="114300" distR="114300" simplePos="0" relativeHeight="251675648" behindDoc="0" locked="0" layoutInCell="1" allowOverlap="1" wp14:anchorId="3119873B" wp14:editId="411E4499">
            <wp:simplePos x="0" y="0"/>
            <wp:positionH relativeFrom="margin">
              <wp:align>left</wp:align>
            </wp:positionH>
            <wp:positionV relativeFrom="paragraph">
              <wp:posOffset>361315</wp:posOffset>
            </wp:positionV>
            <wp:extent cx="4638040" cy="5715000"/>
            <wp:effectExtent l="0" t="0" r="0" b="0"/>
            <wp:wrapTopAndBottom/>
            <wp:docPr id="1497830208" name="Picture 149783020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0208" name="Picture 1497830208" descr="A map of a cit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38040" cy="5715000"/>
                    </a:xfrm>
                    <a:prstGeom prst="rect">
                      <a:avLst/>
                    </a:prstGeom>
                  </pic:spPr>
                </pic:pic>
              </a:graphicData>
            </a:graphic>
            <wp14:sizeRelH relativeFrom="page">
              <wp14:pctWidth>0</wp14:pctWidth>
            </wp14:sizeRelH>
            <wp14:sizeRelV relativeFrom="page">
              <wp14:pctHeight>0</wp14:pctHeight>
            </wp14:sizeRelV>
          </wp:anchor>
        </w:drawing>
      </w:r>
      <w:r w:rsidR="4BEA4463" w:rsidRPr="4BEA4463">
        <w:rPr>
          <w:rFonts w:ascii="Arial" w:eastAsia="Arial" w:hAnsi="Arial" w:cs="Arial"/>
          <w:lang w:val="en"/>
        </w:rPr>
        <w:t>Park Access Along Pico Boulevard</w:t>
      </w:r>
    </w:p>
    <w:p w14:paraId="6573D0E0" w14:textId="2608AF91" w:rsidR="692E33AC" w:rsidRDefault="692E33AC" w:rsidP="692E33AC">
      <w:pPr>
        <w:spacing w:after="0" w:line="300" w:lineRule="exact"/>
        <w:rPr>
          <w:rFonts w:ascii="Arial" w:eastAsia="Arial" w:hAnsi="Arial" w:cs="Arial"/>
          <w:sz w:val="16"/>
          <w:szCs w:val="16"/>
        </w:rPr>
      </w:pP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Trust for Public Land </w:t>
      </w:r>
      <w:proofErr w:type="spellStart"/>
      <w:r w:rsidRPr="692E33AC">
        <w:rPr>
          <w:rFonts w:ascii="Arial" w:eastAsia="Arial" w:hAnsi="Arial" w:cs="Arial"/>
          <w:sz w:val="16"/>
          <w:szCs w:val="16"/>
        </w:rPr>
        <w:t>ParkServe</w:t>
      </w:r>
      <w:proofErr w:type="spellEnd"/>
      <w:r w:rsidRPr="692E33AC">
        <w:rPr>
          <w:rFonts w:ascii="Arial" w:eastAsia="Arial" w:hAnsi="Arial" w:cs="Arial"/>
          <w:sz w:val="16"/>
          <w:szCs w:val="16"/>
        </w:rPr>
        <w:t xml:space="preserve"> Index, last accessed April 29, 2025, </w:t>
      </w:r>
      <w:hyperlink r:id="rId65" w:anchor="/?CityID=0644000." w:history="1">
        <w:r w:rsidR="00970FD5" w:rsidRPr="00422F58">
          <w:rPr>
            <w:rStyle w:val="Hyperlink"/>
            <w:rFonts w:ascii="Arial" w:eastAsia="Arial" w:hAnsi="Arial" w:cs="Arial"/>
            <w:sz w:val="16"/>
            <w:szCs w:val="16"/>
          </w:rPr>
          <w:t>https://parkserve.tpl.org/mapping/#/?CityID=0644000.</w:t>
        </w:r>
      </w:hyperlink>
    </w:p>
    <w:p w14:paraId="03CB62EB" w14:textId="5AA39018" w:rsidR="62A763C1" w:rsidRDefault="7CC05160" w:rsidP="7CC05160">
      <w:pPr>
        <w:spacing w:after="240" w:line="276" w:lineRule="auto"/>
        <w:rPr>
          <w:rFonts w:ascii="Arial" w:eastAsia="Arial" w:hAnsi="Arial" w:cs="Arial"/>
          <w:sz w:val="16"/>
          <w:szCs w:val="16"/>
        </w:rPr>
      </w:pPr>
      <w:r w:rsidRPr="7CC05160">
        <w:rPr>
          <w:rFonts w:ascii="Arial" w:eastAsia="Arial" w:hAnsi="Arial" w:cs="Arial"/>
          <w:b/>
          <w:bCs/>
          <w:sz w:val="16"/>
          <w:szCs w:val="16"/>
        </w:rPr>
        <w:t xml:space="preserve">Notes: </w:t>
      </w:r>
      <w:r w:rsidRPr="7CC05160">
        <w:rPr>
          <w:rFonts w:ascii="Arial" w:eastAsia="Arial" w:hAnsi="Arial" w:cs="Arial"/>
          <w:sz w:val="16"/>
          <w:szCs w:val="16"/>
        </w:rPr>
        <w:t xml:space="preserve">The figure is a screenshot of the larger area around the Pico Boulevard </w:t>
      </w:r>
      <w:r w:rsidR="00255343" w:rsidRPr="7CC05160">
        <w:rPr>
          <w:rFonts w:ascii="Arial" w:eastAsia="Arial" w:hAnsi="Arial" w:cs="Arial"/>
          <w:sz w:val="16"/>
          <w:szCs w:val="16"/>
        </w:rPr>
        <w:t>Corridor and</w:t>
      </w:r>
      <w:r w:rsidRPr="7CC05160">
        <w:rPr>
          <w:rFonts w:ascii="Arial" w:eastAsia="Arial" w:hAnsi="Arial" w:cs="Arial"/>
          <w:sz w:val="16"/>
          <w:szCs w:val="16"/>
        </w:rPr>
        <w:t xml:space="preserve"> extends far past the corridor’s half-mile buffer from Pico Boulevard. The boulevard itself is loosely depicted by the red line extending horizontally through the map. </w:t>
      </w:r>
    </w:p>
    <w:p w14:paraId="6C7B79A5" w14:textId="251F546E" w:rsidR="1B4FC7E2" w:rsidRDefault="74D19D90" w:rsidP="5F2AF817">
      <w:pPr>
        <w:spacing w:before="240" w:after="240"/>
        <w:rPr>
          <w:rFonts w:ascii="Arial" w:eastAsia="Arial" w:hAnsi="Arial" w:cs="Arial"/>
          <w:color w:val="0F4761"/>
          <w:sz w:val="32"/>
          <w:szCs w:val="32"/>
        </w:rPr>
      </w:pPr>
      <w:r w:rsidRPr="74D19D90">
        <w:rPr>
          <w:rFonts w:ascii="Arial" w:eastAsia="Arial" w:hAnsi="Arial" w:cs="Arial"/>
          <w:color w:val="0F4761"/>
          <w:sz w:val="32"/>
          <w:szCs w:val="32"/>
        </w:rPr>
        <w:lastRenderedPageBreak/>
        <w:t>Civic Engagement and Support for HLA</w:t>
      </w:r>
    </w:p>
    <w:p w14:paraId="1E0A4068" w14:textId="6210831E" w:rsidR="74D19D90" w:rsidRDefault="74D19D90" w:rsidP="74D19D90">
      <w:pPr>
        <w:pStyle w:val="BodyTextFirstIndent"/>
      </w:pPr>
      <w:r>
        <w:t>In March 2024, Los Angeles voters approved Measure HLA, a citizen-sponsored mandate intended to advance the city’s Mobility Plan 2035</w:t>
      </w:r>
      <w:r w:rsidRPr="74D19D90">
        <w:rPr>
          <w:rStyle w:val="EndnoteReference"/>
        </w:rPr>
        <w:endnoteReference w:id="4"/>
      </w:r>
      <w:r w:rsidRPr="74D19D90">
        <w:t xml:space="preserve">. Figure 33 depicts the precinct-level voter data in the Pico corridor. While </w:t>
      </w:r>
      <w:proofErr w:type="gramStart"/>
      <w:r w:rsidRPr="74D19D90">
        <w:t>the majority of</w:t>
      </w:r>
      <w:proofErr w:type="gramEnd"/>
      <w:r w:rsidRPr="74D19D90">
        <w:t xml:space="preserve"> residents in every precinct in the corridor with available data appear to have voted in favor of the measure, some were more supportive than others.</w:t>
      </w:r>
    </w:p>
    <w:p w14:paraId="725AA09E" w14:textId="73EBE35B" w:rsidR="4BEA4463" w:rsidRDefault="4BEA4463" w:rsidP="4BEA4463">
      <w:pPr>
        <w:pStyle w:val="FigureTableNumber"/>
        <w:spacing w:before="240"/>
        <w:rPr>
          <w:rFonts w:ascii="Arial" w:eastAsia="Arial" w:hAnsi="Arial" w:cs="Arial"/>
        </w:rPr>
      </w:pPr>
      <w:r w:rsidRPr="4BEA4463">
        <w:rPr>
          <w:rFonts w:ascii="Arial" w:eastAsia="Arial" w:hAnsi="Arial" w:cs="Arial"/>
        </w:rPr>
        <w:t>FIGURE 33</w:t>
      </w:r>
    </w:p>
    <w:p w14:paraId="0A460239" w14:textId="4EEE90E5" w:rsidR="4BEA4463" w:rsidRDefault="1EAD88BA" w:rsidP="4BEA4463">
      <w:pPr>
        <w:pStyle w:val="FigureTableTitle"/>
      </w:pPr>
      <w:r w:rsidRPr="1EAD88BA">
        <w:rPr>
          <w:rFonts w:ascii="Arial" w:eastAsia="Arial" w:hAnsi="Arial" w:cs="Arial"/>
          <w:lang w:val="en"/>
        </w:rPr>
        <w:t>Voter Support for HLA in the Pico Boulevard Corridor, by Precinct</w:t>
      </w:r>
    </w:p>
    <w:p w14:paraId="04B3DDCA" w14:textId="6B940EAE" w:rsidR="420D4E39" w:rsidRDefault="420D4E39" w:rsidP="420D4E39">
      <w:pPr>
        <w:spacing w:after="0" w:line="276" w:lineRule="auto"/>
        <w:rPr>
          <w:rFonts w:ascii="Arial" w:eastAsia="Arial" w:hAnsi="Arial" w:cs="Arial"/>
          <w:sz w:val="16"/>
          <w:szCs w:val="16"/>
        </w:rPr>
      </w:pPr>
      <w:r>
        <w:rPr>
          <w:noProof/>
        </w:rPr>
        <w:drawing>
          <wp:inline distT="0" distB="0" distL="0" distR="0" wp14:anchorId="61973DEE" wp14:editId="2CE71EBB">
            <wp:extent cx="5711825" cy="2447925"/>
            <wp:effectExtent l="0" t="0" r="3175" b="9525"/>
            <wp:docPr id="250011919" name="Picture 2500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1919" name="Picture 250011919"/>
                    <pic:cNvPicPr/>
                  </pic:nvPicPr>
                  <pic:blipFill>
                    <a:blip r:embed="rId66"/>
                    <a:stretch>
                      <a:fillRect/>
                    </a:stretch>
                  </pic:blipFill>
                  <pic:spPr>
                    <a:xfrm>
                      <a:off x="0" y="0"/>
                      <a:ext cx="5711825" cy="2447925"/>
                    </a:xfrm>
                    <a:prstGeom prst="rect">
                      <a:avLst/>
                    </a:prstGeom>
                  </pic:spPr>
                </pic:pic>
              </a:graphicData>
            </a:graphic>
          </wp:inline>
        </w:drawing>
      </w:r>
      <w:r w:rsidRPr="420D4E39">
        <w:rPr>
          <w:rFonts w:ascii="Arial" w:eastAsia="Arial" w:hAnsi="Arial" w:cs="Arial"/>
          <w:b/>
          <w:bCs/>
          <w:sz w:val="16"/>
          <w:szCs w:val="16"/>
        </w:rPr>
        <w:t xml:space="preserve">Source: </w:t>
      </w:r>
      <w:r w:rsidRPr="420D4E39">
        <w:rPr>
          <w:rFonts w:ascii="Arial" w:eastAsia="Arial" w:hAnsi="Arial" w:cs="Arial"/>
          <w:sz w:val="16"/>
          <w:szCs w:val="16"/>
        </w:rPr>
        <w:t xml:space="preserve">Precinct-level data of voter support for Measure HLA, a safe streets initiative passed in March 2024, </w:t>
      </w:r>
      <w:hyperlink r:id="rId67">
        <w:r w:rsidRPr="420D4E39">
          <w:rPr>
            <w:rStyle w:val="Hyperlink"/>
            <w:rFonts w:ascii="Arial" w:eastAsia="Arial" w:hAnsi="Arial" w:cs="Arial"/>
            <w:sz w:val="16"/>
            <w:szCs w:val="16"/>
          </w:rPr>
          <w:t>https://yesonhla.com/</w:t>
        </w:r>
        <w:r w:rsidRPr="420D4E39">
          <w:rPr>
            <w:rStyle w:val="Hyperlink"/>
            <w:rFonts w:ascii="Arial" w:eastAsia="Arial" w:hAnsi="Arial" w:cs="Arial"/>
            <w:color w:val="auto"/>
            <w:sz w:val="16"/>
            <w:szCs w:val="16"/>
          </w:rPr>
          <w:t>.</w:t>
        </w:r>
      </w:hyperlink>
    </w:p>
    <w:p w14:paraId="5C0B2F11" w14:textId="058471CF" w:rsidR="420D4E39" w:rsidRDefault="74D19D90" w:rsidP="420D4E39">
      <w:pPr>
        <w:spacing w:after="0" w:line="276" w:lineRule="auto"/>
        <w:rPr>
          <w:rFonts w:ascii="Arial" w:eastAsia="Arial" w:hAnsi="Arial" w:cs="Arial"/>
          <w:sz w:val="16"/>
          <w:szCs w:val="16"/>
        </w:rPr>
      </w:pPr>
      <w:r w:rsidRPr="74D19D90">
        <w:rPr>
          <w:rFonts w:ascii="Arial" w:eastAsia="Arial" w:hAnsi="Arial" w:cs="Arial"/>
          <w:b/>
          <w:bCs/>
          <w:sz w:val="16"/>
          <w:szCs w:val="16"/>
        </w:rPr>
        <w:t xml:space="preserve">Notes: </w:t>
      </w:r>
      <w:r w:rsidRPr="74D19D90">
        <w:rPr>
          <w:rFonts w:ascii="Arial" w:eastAsia="Arial" w:hAnsi="Arial" w:cs="Arial"/>
          <w:sz w:val="16"/>
          <w:szCs w:val="16"/>
        </w:rPr>
        <w:t xml:space="preserve">Data for precinct 900517A is not available, and such is grayed out. </w:t>
      </w:r>
    </w:p>
    <w:p w14:paraId="2B3DD122" w14:textId="21699956" w:rsidR="4BEA4463" w:rsidRDefault="4BEA4463" w:rsidP="4BEA4463">
      <w:pPr>
        <w:spacing w:before="240" w:after="240"/>
        <w:rPr>
          <w:rFonts w:ascii="Arial" w:eastAsia="Arial" w:hAnsi="Arial" w:cs="Arial"/>
          <w:color w:val="0F4761"/>
          <w:sz w:val="32"/>
          <w:szCs w:val="32"/>
        </w:rPr>
      </w:pPr>
    </w:p>
    <w:p w14:paraId="7A88EDDA" w14:textId="3246EFE6" w:rsidR="5C8D92B0" w:rsidRDefault="5F2AF817" w:rsidP="5F2AF817">
      <w:pPr>
        <w:pStyle w:val="Heading1"/>
        <w:rPr>
          <w:rFonts w:ascii="Arial" w:eastAsia="Arial" w:hAnsi="Arial" w:cs="Arial"/>
        </w:rPr>
      </w:pPr>
      <w:bookmarkStart w:id="67" w:name="_Toc198799460"/>
      <w:r w:rsidRPr="5F2AF817">
        <w:rPr>
          <w:rFonts w:ascii="Arial" w:eastAsia="Arial" w:hAnsi="Arial" w:cs="Arial"/>
        </w:rPr>
        <w:lastRenderedPageBreak/>
        <w:t>Section Two: Field Observations</w:t>
      </w:r>
      <w:bookmarkEnd w:id="67"/>
      <w:r w:rsidRPr="5F2AF817">
        <w:rPr>
          <w:rFonts w:ascii="Arial" w:eastAsia="Arial" w:hAnsi="Arial" w:cs="Arial"/>
        </w:rPr>
        <w:t xml:space="preserve"> </w:t>
      </w:r>
    </w:p>
    <w:p w14:paraId="78100BCE" w14:textId="2B63A504" w:rsidR="5C8D92B0" w:rsidRPr="009538CA" w:rsidRDefault="33E839C2" w:rsidP="009538CA">
      <w:pPr>
        <w:pStyle w:val="Heading2"/>
      </w:pPr>
      <w:bookmarkStart w:id="68" w:name="_Toc198799461"/>
      <w:commentRangeStart w:id="69"/>
      <w:r w:rsidRPr="009538CA">
        <w:t>Major</w:t>
      </w:r>
      <w:commentRangeEnd w:id="69"/>
      <w:r w:rsidR="5F2AF817" w:rsidRPr="009538CA">
        <w:rPr>
          <w:rStyle w:val="CommentReference"/>
          <w:sz w:val="36"/>
          <w:szCs w:val="20"/>
        </w:rPr>
        <w:commentReference w:id="69"/>
      </w:r>
      <w:r w:rsidRPr="009538CA">
        <w:t xml:space="preserve"> Stakeholders and Outreach Considerations</w:t>
      </w:r>
      <w:bookmarkEnd w:id="68"/>
    </w:p>
    <w:p w14:paraId="7425E0EA" w14:textId="16A447A6" w:rsidR="5C8D92B0" w:rsidRDefault="5F2AF817" w:rsidP="5F2AF817">
      <w:pPr>
        <w:pStyle w:val="ListParagraph"/>
        <w:numPr>
          <w:ilvl w:val="0"/>
          <w:numId w:val="54"/>
        </w:numPr>
        <w:spacing w:before="200" w:after="200"/>
        <w:rPr>
          <w:rFonts w:ascii="Arial" w:eastAsia="Arial" w:hAnsi="Arial" w:cs="Arial"/>
          <w:color w:val="000000" w:themeColor="text1"/>
        </w:rPr>
      </w:pPr>
      <w:r w:rsidRPr="5F2AF817">
        <w:rPr>
          <w:rFonts w:ascii="Arial" w:eastAsia="Arial" w:hAnsi="Arial" w:cs="Arial"/>
          <w:b/>
          <w:bCs/>
          <w:color w:val="000000" w:themeColor="text1"/>
        </w:rPr>
        <w:t>Key Destinations:</w:t>
      </w:r>
      <w:r w:rsidRPr="5F2AF817">
        <w:rPr>
          <w:rFonts w:ascii="Arial" w:eastAsia="Arial" w:hAnsi="Arial" w:cs="Arial"/>
          <w:color w:val="000000" w:themeColor="text1"/>
        </w:rPr>
        <w:t xml:space="preserve"> Identify and list major locations relevant to the project, particularly those ideal for community outreach (e.g., schools, parks, commercial hubs).</w:t>
      </w:r>
    </w:p>
    <w:p w14:paraId="5DB51099" w14:textId="0427D45A" w:rsidR="5C8D92B0" w:rsidRDefault="5F2AF817" w:rsidP="5F2AF817">
      <w:pPr>
        <w:pStyle w:val="ListParagraph"/>
        <w:numPr>
          <w:ilvl w:val="0"/>
          <w:numId w:val="54"/>
        </w:numPr>
        <w:spacing w:before="200" w:after="200"/>
        <w:rPr>
          <w:rFonts w:ascii="Arial" w:eastAsia="Arial" w:hAnsi="Arial" w:cs="Arial"/>
          <w:color w:val="000000" w:themeColor="text1"/>
        </w:rPr>
      </w:pPr>
      <w:r w:rsidRPr="5F2AF817">
        <w:rPr>
          <w:rFonts w:ascii="Arial" w:eastAsia="Arial" w:hAnsi="Arial" w:cs="Arial"/>
          <w:b/>
          <w:bCs/>
          <w:color w:val="000000" w:themeColor="text1"/>
        </w:rPr>
        <w:t>Preferred Communication Channels:</w:t>
      </w:r>
      <w:r w:rsidRPr="5F2AF817">
        <w:rPr>
          <w:rFonts w:ascii="Arial" w:eastAsia="Arial" w:hAnsi="Arial" w:cs="Arial"/>
          <w:color w:val="000000" w:themeColor="text1"/>
        </w:rPr>
        <w:t xml:space="preserve"> Determine the most effective ways to engage with the community, such as:</w:t>
      </w:r>
    </w:p>
    <w:p w14:paraId="135D69CB" w14:textId="142C5B9D" w:rsidR="5C8D92B0" w:rsidRDefault="5F2AF817" w:rsidP="5F2AF817">
      <w:pPr>
        <w:pStyle w:val="ListParagraph"/>
        <w:numPr>
          <w:ilvl w:val="1"/>
          <w:numId w:val="54"/>
        </w:numPr>
        <w:spacing w:before="200" w:after="200"/>
        <w:rPr>
          <w:rFonts w:ascii="Arial" w:eastAsia="Arial" w:hAnsi="Arial" w:cs="Arial"/>
          <w:color w:val="000000" w:themeColor="text1"/>
        </w:rPr>
      </w:pPr>
      <w:r w:rsidRPr="5F2AF817">
        <w:rPr>
          <w:rFonts w:ascii="Arial" w:eastAsia="Arial" w:hAnsi="Arial" w:cs="Arial"/>
          <w:color w:val="000000" w:themeColor="text1"/>
        </w:rPr>
        <w:t>Social media platforms</w:t>
      </w:r>
    </w:p>
    <w:p w14:paraId="64FD9664" w14:textId="627F9E24" w:rsidR="5C8D92B0" w:rsidRDefault="5F2AF817" w:rsidP="5F2AF817">
      <w:pPr>
        <w:pStyle w:val="ListParagraph"/>
        <w:numPr>
          <w:ilvl w:val="1"/>
          <w:numId w:val="54"/>
        </w:numPr>
        <w:spacing w:before="200" w:after="200"/>
        <w:rPr>
          <w:rFonts w:ascii="Arial" w:eastAsia="Arial" w:hAnsi="Arial" w:cs="Arial"/>
          <w:color w:val="000000" w:themeColor="text1"/>
        </w:rPr>
      </w:pPr>
      <w:r w:rsidRPr="5F2AF817">
        <w:rPr>
          <w:rFonts w:ascii="Arial" w:eastAsia="Arial" w:hAnsi="Arial" w:cs="Arial"/>
          <w:color w:val="000000" w:themeColor="text1"/>
        </w:rPr>
        <w:t>Email newsletters or listservs</w:t>
      </w:r>
    </w:p>
    <w:p w14:paraId="482EC061" w14:textId="52A92351" w:rsidR="5C8D92B0" w:rsidRDefault="5F2AF817" w:rsidP="5F2AF817">
      <w:pPr>
        <w:pStyle w:val="ListParagraph"/>
        <w:numPr>
          <w:ilvl w:val="1"/>
          <w:numId w:val="54"/>
        </w:numPr>
        <w:spacing w:before="200" w:after="200"/>
        <w:rPr>
          <w:rFonts w:ascii="Arial" w:eastAsia="Arial" w:hAnsi="Arial" w:cs="Arial"/>
          <w:color w:val="000000" w:themeColor="text1"/>
        </w:rPr>
      </w:pPr>
      <w:r w:rsidRPr="5F2AF817">
        <w:rPr>
          <w:rFonts w:ascii="Arial" w:eastAsia="Arial" w:hAnsi="Arial" w:cs="Arial"/>
          <w:color w:val="000000" w:themeColor="text1"/>
        </w:rPr>
        <w:t>In-person meetings or pop-up events</w:t>
      </w:r>
    </w:p>
    <w:p w14:paraId="56F1D913" w14:textId="59B6CFB2" w:rsidR="5C8D92B0" w:rsidRDefault="5F2AF817" w:rsidP="5F2AF817">
      <w:pPr>
        <w:pStyle w:val="ListParagraph"/>
        <w:numPr>
          <w:ilvl w:val="0"/>
          <w:numId w:val="54"/>
        </w:numPr>
        <w:spacing w:before="200" w:after="200"/>
        <w:rPr>
          <w:rFonts w:ascii="Arial" w:eastAsia="Arial" w:hAnsi="Arial" w:cs="Arial"/>
          <w:color w:val="000000" w:themeColor="text1"/>
        </w:rPr>
      </w:pPr>
      <w:r w:rsidRPr="5F2AF817">
        <w:rPr>
          <w:rFonts w:ascii="Arial" w:eastAsia="Arial" w:hAnsi="Arial" w:cs="Arial"/>
          <w:b/>
          <w:bCs/>
          <w:color w:val="000000" w:themeColor="text1"/>
        </w:rPr>
        <w:t>Trusted Messengers and Local Champions:</w:t>
      </w:r>
      <w:r w:rsidRPr="5F2AF817">
        <w:rPr>
          <w:rFonts w:ascii="Arial" w:eastAsia="Arial" w:hAnsi="Arial" w:cs="Arial"/>
          <w:color w:val="000000" w:themeColor="text1"/>
        </w:rPr>
        <w:t xml:space="preserve"> Identify respected community leaders or organizations who can help amplify outreach efforts and build trust.</w:t>
      </w:r>
    </w:p>
    <w:p w14:paraId="73DF05C8" w14:textId="3CAF60DF" w:rsidR="5C8D92B0" w:rsidRPr="009538CA" w:rsidRDefault="4C173BDE" w:rsidP="009538CA">
      <w:pPr>
        <w:pStyle w:val="Heading2"/>
      </w:pPr>
      <w:bookmarkStart w:id="70" w:name="_Toc198799462"/>
      <w:r w:rsidRPr="009538CA">
        <w:t>Existing Infrastructure and Use Patterns</w:t>
      </w:r>
      <w:bookmarkEnd w:id="70"/>
    </w:p>
    <w:p w14:paraId="420AE97B" w14:textId="3FA1A5B6" w:rsidR="7A9B0BF4" w:rsidRDefault="4C173BDE" w:rsidP="4C173BDE">
      <w:pPr>
        <w:pStyle w:val="BodyTextFirstIndent"/>
        <w:widowControl w:val="0"/>
        <w:rPr>
          <w:rFonts w:eastAsia="Arial" w:cs="Arial"/>
          <w:color w:val="000000" w:themeColor="text1"/>
        </w:rPr>
      </w:pPr>
      <w:r w:rsidRPr="4C173BDE">
        <w:t xml:space="preserve">The Pico Walk Audit was held on May 7th from 9:45am to 11:20am. The purpose of the walk audit </w:t>
      </w:r>
      <w:proofErr w:type="gramStart"/>
      <w:r w:rsidRPr="4C173BDE">
        <w:t>was  for</w:t>
      </w:r>
      <w:proofErr w:type="gramEnd"/>
      <w:r w:rsidRPr="4C173BDE">
        <w:t xml:space="preserve"> the Community First Engagement project team to gain a deeper understanding of the street conditions and experience to inform the Pico engagement plan. The walk audit took place along a 1 mile stretch of Pico, from Bonnie Brae to Cataline St. The walk audit segment was further divided into three segments:  </w:t>
      </w:r>
    </w:p>
    <w:p w14:paraId="76BB2FFF" w14:textId="6BB1E5D4" w:rsidR="7A9B0BF4" w:rsidRDefault="7A9B0BF4" w:rsidP="7A9B0BF4">
      <w:pPr>
        <w:widowControl w:val="0"/>
        <w:pBdr>
          <w:top w:val="nil"/>
          <w:left w:val="nil"/>
          <w:bottom w:val="nil"/>
          <w:right w:val="nil"/>
          <w:between w:val="nil"/>
        </w:pBdr>
        <w:spacing w:before="224" w:line="360" w:lineRule="auto"/>
        <w:ind w:left="728"/>
        <w:rPr>
          <w:rFonts w:ascii="Arial" w:eastAsia="Arial" w:hAnsi="Arial" w:cs="Arial"/>
          <w:color w:val="000000" w:themeColor="text1"/>
        </w:rPr>
      </w:pPr>
      <w:r w:rsidRPr="7A9B0BF4">
        <w:rPr>
          <w:rFonts w:ascii="Arial" w:eastAsia="Arial" w:hAnsi="Arial" w:cs="Arial"/>
          <w:color w:val="000000" w:themeColor="text1"/>
        </w:rPr>
        <w:t xml:space="preserve">• Segment 1: Bonnie Brae St to Magnolia </w:t>
      </w:r>
    </w:p>
    <w:p w14:paraId="31DE1206" w14:textId="45409DED" w:rsidR="7A9B0BF4" w:rsidRDefault="7A9B0BF4" w:rsidP="7A9B0BF4">
      <w:pPr>
        <w:widowControl w:val="0"/>
        <w:pBdr>
          <w:top w:val="nil"/>
          <w:left w:val="nil"/>
          <w:bottom w:val="nil"/>
          <w:right w:val="nil"/>
          <w:between w:val="nil"/>
        </w:pBdr>
        <w:spacing w:before="55" w:line="360" w:lineRule="auto"/>
        <w:ind w:left="728"/>
        <w:rPr>
          <w:rFonts w:ascii="Arial" w:eastAsia="Arial" w:hAnsi="Arial" w:cs="Arial"/>
          <w:color w:val="000000" w:themeColor="text1"/>
        </w:rPr>
      </w:pPr>
      <w:r w:rsidRPr="7A9B0BF4">
        <w:rPr>
          <w:rFonts w:ascii="Arial" w:eastAsia="Arial" w:hAnsi="Arial" w:cs="Arial"/>
          <w:color w:val="000000" w:themeColor="text1"/>
        </w:rPr>
        <w:t xml:space="preserve">• Segment 2: Magnolia Ave to Vermont Ave  </w:t>
      </w:r>
    </w:p>
    <w:p w14:paraId="1E9BC15C" w14:textId="13F42665" w:rsidR="7A9B0BF4" w:rsidRDefault="7A9B0BF4" w:rsidP="7A9B0BF4">
      <w:pPr>
        <w:widowControl w:val="0"/>
        <w:pBdr>
          <w:top w:val="nil"/>
          <w:left w:val="nil"/>
          <w:bottom w:val="nil"/>
          <w:right w:val="nil"/>
          <w:between w:val="nil"/>
        </w:pBdr>
        <w:spacing w:before="55" w:line="360" w:lineRule="auto"/>
        <w:ind w:left="728"/>
        <w:rPr>
          <w:rFonts w:ascii="Arial" w:eastAsia="Arial" w:hAnsi="Arial" w:cs="Arial"/>
          <w:color w:val="000000" w:themeColor="text1"/>
        </w:rPr>
      </w:pPr>
      <w:r w:rsidRPr="7A9B0BF4">
        <w:rPr>
          <w:rFonts w:ascii="Arial" w:eastAsia="Arial" w:hAnsi="Arial" w:cs="Arial"/>
          <w:color w:val="000000" w:themeColor="text1"/>
        </w:rPr>
        <w:t xml:space="preserve">• Segment 3: Vermont Ave to Catalina St </w:t>
      </w:r>
    </w:p>
    <w:p w14:paraId="7F09EB17" w14:textId="6184B1B5" w:rsidR="7A9B0BF4" w:rsidRDefault="4C173BDE" w:rsidP="4C173BDE">
      <w:pPr>
        <w:pStyle w:val="BodyTextFirstIndent"/>
        <w:widowControl w:val="0"/>
        <w:rPr>
          <w:rFonts w:eastAsia="Arial" w:cs="Arial"/>
          <w:color w:val="000000" w:themeColor="text1"/>
        </w:rPr>
      </w:pPr>
      <w:r w:rsidRPr="4C173BDE">
        <w:t xml:space="preserve">Thirteen people participated in the walk audit. While walking the segments of Pico Blvd, participants were asked to record their observations. The following text summarizes observations of each segment based on the participant’s feedback. </w:t>
      </w:r>
    </w:p>
    <w:p w14:paraId="6B245F02" w14:textId="753E5426" w:rsidR="7A9B0BF4" w:rsidRPr="00CC247D" w:rsidRDefault="5C0687C0" w:rsidP="009538CA">
      <w:pPr>
        <w:pStyle w:val="Heading3"/>
        <w:rPr>
          <w:rFonts w:eastAsia="Arial"/>
        </w:rPr>
      </w:pPr>
      <w:bookmarkStart w:id="71" w:name="_Toc198799463"/>
      <w:r w:rsidRPr="5C0687C0">
        <w:rPr>
          <w:rFonts w:eastAsia="Arial"/>
        </w:rPr>
        <w:lastRenderedPageBreak/>
        <w:t>Segment 1: Bonnie Brae St to Magnolia Ave</w:t>
      </w:r>
      <w:bookmarkEnd w:id="71"/>
    </w:p>
    <w:p w14:paraId="4600F8EE" w14:textId="1A760E7A" w:rsidR="7A9B0BF4" w:rsidRDefault="4C173BDE" w:rsidP="4C173BDE">
      <w:pPr>
        <w:pStyle w:val="BodyTextFirstIndent"/>
        <w:widowControl w:val="0"/>
        <w:rPr>
          <w:rFonts w:eastAsia="Arial" w:cs="Arial"/>
          <w:color w:val="000000" w:themeColor="text1"/>
        </w:rPr>
      </w:pPr>
      <w:r w:rsidRPr="4C173BDE">
        <w:t xml:space="preserve">Segment 1 exhibited significant pedestrian safety and accessibility challenges, including </w:t>
      </w:r>
      <w:proofErr w:type="gramStart"/>
      <w:r w:rsidRPr="4C173BDE">
        <w:t>frequent  midblock</w:t>
      </w:r>
      <w:proofErr w:type="gramEnd"/>
      <w:r w:rsidRPr="4C173BDE">
        <w:t xml:space="preserve"> crossings, faded or missing crosswalks, hazardous sidewalk conditions, and </w:t>
      </w:r>
      <w:proofErr w:type="gramStart"/>
      <w:r w:rsidRPr="4C173BDE">
        <w:t>speeding  vehicles</w:t>
      </w:r>
      <w:proofErr w:type="gramEnd"/>
      <w:r w:rsidRPr="4C173BDE">
        <w:t xml:space="preserve">. Participants also noted environmental concerns, limited parking, and heavy foot and </w:t>
      </w:r>
      <w:proofErr w:type="gramStart"/>
      <w:r w:rsidRPr="4C173BDE">
        <w:t>vehicle  traffic</w:t>
      </w:r>
      <w:proofErr w:type="gramEnd"/>
      <w:r w:rsidRPr="4C173BDE">
        <w:t xml:space="preserve"> near schools, churches, and commercial areas. </w:t>
      </w:r>
    </w:p>
    <w:p w14:paraId="50295FDF" w14:textId="52D8ACC8" w:rsidR="7A9B0BF4" w:rsidRPr="009538CA" w:rsidRDefault="5C0687C0" w:rsidP="5C0687C0">
      <w:pPr>
        <w:widowControl w:val="0"/>
        <w:spacing w:before="160" w:after="80" w:line="360" w:lineRule="auto"/>
        <w:rPr>
          <w:rStyle w:val="Heading5D-levelheading"/>
        </w:rPr>
      </w:pPr>
      <w:r w:rsidRPr="009538CA">
        <w:rPr>
          <w:rStyle w:val="Heading5D-levelheading"/>
        </w:rPr>
        <w:t>Frequent Midblock Crossings and Speeding Hazards</w:t>
      </w:r>
    </w:p>
    <w:p w14:paraId="556A44E7" w14:textId="345B41E5" w:rsidR="7A9B0BF4" w:rsidRDefault="4C173BDE" w:rsidP="4C173BDE">
      <w:pPr>
        <w:pStyle w:val="BodyTextFirstIndent"/>
        <w:widowControl w:val="0"/>
      </w:pPr>
      <w:r w:rsidRPr="4C173BDE">
        <w:t xml:space="preserve">Participants observed high levels of pedestrian activity and several safety and accessibility concerns.  Several pedestrians and bicyclists were seen crossing Pico outside of crosswalks, particularly at </w:t>
      </w:r>
      <w:proofErr w:type="gramStart"/>
      <w:r w:rsidRPr="4C173BDE">
        <w:t>the  east</w:t>
      </w:r>
      <w:proofErr w:type="gramEnd"/>
      <w:r w:rsidRPr="4C173BDE">
        <w:t xml:space="preserve"> side of Bonnie Brae where no crosswalk exists. Crosswalks at various intersections, </w:t>
      </w:r>
      <w:proofErr w:type="gramStart"/>
      <w:r w:rsidRPr="4C173BDE">
        <w:t>including  Magnolia</w:t>
      </w:r>
      <w:proofErr w:type="gramEnd"/>
      <w:r w:rsidRPr="4C173BDE">
        <w:t xml:space="preserve">, were either unmarked or faded, and some locations, such as near University Prep </w:t>
      </w:r>
      <w:proofErr w:type="gramStart"/>
      <w:r w:rsidRPr="4C173BDE">
        <w:t>Value  High</w:t>
      </w:r>
      <w:proofErr w:type="gramEnd"/>
      <w:r w:rsidRPr="4C173BDE">
        <w:t xml:space="preserve"> School, had no crosswalks at all despite heavy foot traffic. Traffic </w:t>
      </w:r>
      <w:proofErr w:type="gramStart"/>
      <w:r w:rsidRPr="4C173BDE">
        <w:t>was fast-</w:t>
      </w:r>
      <w:proofErr w:type="gramEnd"/>
      <w:r w:rsidRPr="4C173BDE">
        <w:t xml:space="preserve">moving </w:t>
      </w:r>
      <w:proofErr w:type="gramStart"/>
      <w:r w:rsidRPr="4C173BDE">
        <w:t>throughout  the</w:t>
      </w:r>
      <w:proofErr w:type="gramEnd"/>
      <w:r w:rsidRPr="4C173BDE">
        <w:t xml:space="preserve"> corridor, with speeding cars observed at Bonnie Brae, Hoover, and Alvarado. </w:t>
      </w:r>
    </w:p>
    <w:p w14:paraId="249EDFB2" w14:textId="21BF6942" w:rsidR="00C85F77" w:rsidRPr="00C85F77"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"Older adults or people in wheelchairs can’t make it across in time — and then they’re still in the street when the light turns red." </w:t>
      </w:r>
    </w:p>
    <w:p w14:paraId="69E78494" w14:textId="71D60DA9" w:rsidR="00C85F77" w:rsidRPr="00BC5769"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i/>
          <w:iCs/>
          <w:color w:val="0A4C6A" w:themeColor="text2"/>
          <w:sz w:val="24"/>
          <w:szCs w:val="24"/>
          <w:lang w:val="es-AR"/>
        </w:rPr>
      </w:pPr>
      <w:r w:rsidRPr="00BC5769">
        <w:rPr>
          <w:rFonts w:eastAsia="Arial" w:cs="Arial"/>
          <w:i/>
          <w:iCs/>
          <w:color w:val="0A4C6A" w:themeColor="text2"/>
          <w:sz w:val="24"/>
          <w:szCs w:val="24"/>
          <w:lang w:val="es-AR"/>
        </w:rPr>
        <w:t>"A veces los adultos mayores o personas en silla de ruedas no alcanzan a cruzar, y cuando llegan ya está en rojo.”</w:t>
      </w:r>
    </w:p>
    <w:p w14:paraId="736061C0" w14:textId="271EF69C" w:rsidR="00C85F77" w:rsidRPr="00C85F77" w:rsidRDefault="00C85F77" w:rsidP="00C85F77">
      <w:pPr>
        <w:pStyle w:val="BodyTextFirstIndent"/>
        <w:widowControl w:val="0"/>
        <w:pBdr>
          <w:top w:val="single" w:sz="8" w:space="1" w:color="00578B" w:themeColor="accent3"/>
          <w:bottom w:val="single" w:sz="8" w:space="1" w:color="00578B" w:themeColor="accent3"/>
        </w:pBdr>
        <w:ind w:firstLine="0"/>
        <w:jc w:val="right"/>
        <w:rPr>
          <w:rFonts w:eastAsia="Arial" w:cs="Arial"/>
          <w:i/>
          <w:iCs/>
          <w:color w:val="0A4C6A" w:themeColor="text2"/>
          <w:sz w:val="24"/>
          <w:szCs w:val="24"/>
        </w:rPr>
      </w:pPr>
      <w:r w:rsidRPr="00C85F77">
        <w:rPr>
          <w:rFonts w:eastAsia="Arial" w:cs="Arial"/>
          <w:i/>
          <w:iCs/>
          <w:color w:val="0A4C6A" w:themeColor="text2"/>
          <w:sz w:val="24"/>
          <w:szCs w:val="24"/>
        </w:rPr>
        <w:t>— Vendor</w:t>
      </w:r>
    </w:p>
    <w:p w14:paraId="0AC03B5E" w14:textId="77777777" w:rsidR="00C85F77" w:rsidRDefault="00C85F77" w:rsidP="4C173BDE">
      <w:pPr>
        <w:pStyle w:val="BodyTextFirstIndent"/>
        <w:widowControl w:val="0"/>
        <w:rPr>
          <w:rFonts w:eastAsia="Arial" w:cs="Arial"/>
          <w:color w:val="000000" w:themeColor="text1"/>
        </w:rPr>
      </w:pPr>
    </w:p>
    <w:p w14:paraId="16618FE5" w14:textId="716388A5" w:rsidR="7A9B0BF4" w:rsidRPr="00CC247D" w:rsidRDefault="7A9B0BF4" w:rsidP="00CC247D">
      <w:pPr>
        <w:widowControl w:val="0"/>
        <w:pBdr>
          <w:top w:val="nil"/>
          <w:left w:val="nil"/>
          <w:bottom w:val="nil"/>
          <w:right w:val="nil"/>
          <w:between w:val="nil"/>
        </w:pBdr>
        <w:spacing w:before="219" w:line="360" w:lineRule="auto"/>
        <w:ind w:left="921" w:right="969"/>
        <w:jc w:val="center"/>
        <w:rPr>
          <w:rFonts w:ascii="Arial" w:eastAsia="Arial" w:hAnsi="Arial" w:cs="Arial"/>
          <w:color w:val="000000" w:themeColor="text1"/>
        </w:rPr>
      </w:pPr>
      <w:r>
        <w:rPr>
          <w:noProof/>
        </w:rPr>
        <w:drawing>
          <wp:inline distT="0" distB="0" distL="0" distR="0" wp14:anchorId="0272B5F0" wp14:editId="236DBE7B">
            <wp:extent cx="4762502" cy="2381250"/>
            <wp:effectExtent l="0" t="0" r="0" b="0"/>
            <wp:docPr id="248311333" name="Picture 2483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762502" cy="2381250"/>
                    </a:xfrm>
                    <a:prstGeom prst="rect">
                      <a:avLst/>
                    </a:prstGeom>
                  </pic:spPr>
                </pic:pic>
              </a:graphicData>
            </a:graphic>
          </wp:inline>
        </w:drawing>
      </w:r>
      <w:r w:rsidRPr="7A9B0BF4">
        <w:rPr>
          <w:rFonts w:ascii="Arial" w:eastAsia="Arial" w:hAnsi="Arial" w:cs="Arial"/>
          <w:color w:val="000000" w:themeColor="text1"/>
        </w:rPr>
        <w:lastRenderedPageBreak/>
        <w:t>Figure 1. Pedestrian walking along Pico Blvd.</w:t>
      </w:r>
      <w:r w:rsidR="5C0687C0" w:rsidRPr="5C0687C0">
        <w:rPr>
          <w:rFonts w:ascii="Arial" w:eastAsia="Arial" w:hAnsi="Arial" w:cs="Arial"/>
          <w:b/>
          <w:bCs/>
        </w:rPr>
        <w:t xml:space="preserve"> </w:t>
      </w:r>
    </w:p>
    <w:p w14:paraId="55503171" w14:textId="7F0AC693" w:rsidR="7A9B0BF4" w:rsidRPr="009538CA" w:rsidRDefault="5C0687C0" w:rsidP="5C0687C0">
      <w:pPr>
        <w:widowControl w:val="0"/>
        <w:spacing w:before="160" w:after="80" w:line="360" w:lineRule="auto"/>
        <w:rPr>
          <w:rStyle w:val="Heading5D-levelheading"/>
        </w:rPr>
      </w:pPr>
      <w:r w:rsidRPr="009538CA">
        <w:rPr>
          <w:rStyle w:val="Heading5D-levelheading"/>
        </w:rPr>
        <w:t>Hazardous Sidewalks and Obstructions Impacting Accessibility</w:t>
      </w:r>
    </w:p>
    <w:p w14:paraId="7453B854" w14:textId="13118157" w:rsidR="7A9B0BF4" w:rsidRDefault="7A9B0BF4" w:rsidP="00CC247D">
      <w:pPr>
        <w:pStyle w:val="BoxBodyTextFirstIndent"/>
        <w:rPr>
          <w:rFonts w:eastAsia="Arial"/>
        </w:rPr>
      </w:pPr>
      <w:r w:rsidRPr="7A9B0BF4">
        <w:rPr>
          <w:rFonts w:eastAsia="Arial"/>
        </w:rPr>
        <w:t xml:space="preserve">Sidewalk conditions varied but were frequently described as hazardous, with lifted, cracked, </w:t>
      </w:r>
      <w:proofErr w:type="gramStart"/>
      <w:r w:rsidRPr="7A9B0BF4">
        <w:rPr>
          <w:rFonts w:eastAsia="Arial"/>
        </w:rPr>
        <w:t>or  uneven</w:t>
      </w:r>
      <w:proofErr w:type="gramEnd"/>
      <w:r w:rsidRPr="7A9B0BF4">
        <w:rPr>
          <w:rFonts w:eastAsia="Arial"/>
        </w:rPr>
        <w:t xml:space="preserve"> pavement reported between Westlake and Alvarado, and again near Arapahoe and Hoover.  </w:t>
      </w:r>
    </w:p>
    <w:p w14:paraId="6EDB3817" w14:textId="3FF5C8D7" w:rsidR="7A9B0BF4" w:rsidRDefault="7A9B0BF4" w:rsidP="7A9B0BF4">
      <w:pPr>
        <w:widowControl w:val="0"/>
        <w:pBdr>
          <w:top w:val="nil"/>
          <w:left w:val="nil"/>
          <w:bottom w:val="nil"/>
          <w:right w:val="nil"/>
          <w:between w:val="nil"/>
        </w:pBdr>
        <w:spacing w:before="222" w:line="360" w:lineRule="auto"/>
        <w:ind w:left="1057" w:right="1103"/>
        <w:jc w:val="center"/>
        <w:rPr>
          <w:rFonts w:ascii="Arial" w:eastAsia="Arial" w:hAnsi="Arial" w:cs="Arial"/>
          <w:color w:val="000000" w:themeColor="text1"/>
        </w:rPr>
      </w:pPr>
      <w:r>
        <w:rPr>
          <w:noProof/>
        </w:rPr>
        <w:drawing>
          <wp:inline distT="0" distB="0" distL="0" distR="0" wp14:anchorId="06E48D75" wp14:editId="4AA59C11">
            <wp:extent cx="4591052" cy="2924175"/>
            <wp:effectExtent l="0" t="0" r="0" b="0"/>
            <wp:docPr id="1001481624" name="Picture 100148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91052" cy="2924175"/>
                    </a:xfrm>
                    <a:prstGeom prst="rect">
                      <a:avLst/>
                    </a:prstGeom>
                  </pic:spPr>
                </pic:pic>
              </a:graphicData>
            </a:graphic>
          </wp:inline>
        </w:drawing>
      </w:r>
      <w:r w:rsidRPr="7A9B0BF4">
        <w:rPr>
          <w:rFonts w:ascii="Arial" w:eastAsia="Arial" w:hAnsi="Arial" w:cs="Arial"/>
          <w:color w:val="000000" w:themeColor="text1"/>
        </w:rPr>
        <w:t xml:space="preserve">Figure 2. Walk audit participant standing on cracked sidewalk. </w:t>
      </w:r>
    </w:p>
    <w:p w14:paraId="2934D0EE" w14:textId="77777777" w:rsidR="00C85F77" w:rsidRDefault="4C173BDE" w:rsidP="00C85F77">
      <w:pPr>
        <w:pStyle w:val="BodyTextFirstIndent"/>
        <w:widowControl w:val="0"/>
      </w:pPr>
      <w:r w:rsidRPr="4C173BDE">
        <w:t>Some sidewalks were obstructed by vendors, store displays, tables, and parked e-</w:t>
      </w:r>
      <w:proofErr w:type="gramStart"/>
      <w:r w:rsidRPr="4C173BDE">
        <w:t>scooters,  particularly</w:t>
      </w:r>
      <w:proofErr w:type="gramEnd"/>
      <w:r w:rsidRPr="4C173BDE">
        <w:t xml:space="preserve"> near busy commercial spots like Ross Dress for Less and along intersections such </w:t>
      </w:r>
      <w:proofErr w:type="gramStart"/>
      <w:r w:rsidRPr="4C173BDE">
        <w:t>as  Westlake</w:t>
      </w:r>
      <w:proofErr w:type="gramEnd"/>
      <w:r w:rsidRPr="4C173BDE">
        <w:t xml:space="preserve">, Alvarado, and Hoover. Multiple locations lacked curb ramps or had missing ADA </w:t>
      </w:r>
      <w:proofErr w:type="gramStart"/>
      <w:r w:rsidRPr="4C173BDE">
        <w:t>warning  pads</w:t>
      </w:r>
      <w:proofErr w:type="gramEnd"/>
      <w:r w:rsidRPr="4C173BDE">
        <w:t xml:space="preserve">, and sidewalks were noted to be narrow or congested in several sections. Alleyways, </w:t>
      </w:r>
      <w:proofErr w:type="gramStart"/>
      <w:r w:rsidRPr="4C173BDE">
        <w:t>especially  those</w:t>
      </w:r>
      <w:proofErr w:type="gramEnd"/>
      <w:r w:rsidRPr="4C173BDE">
        <w:t xml:space="preserve"> near the Salvation Army and between Arapahoe and Hoover, were flagged as areas of </w:t>
      </w:r>
      <w:proofErr w:type="gramStart"/>
      <w:r w:rsidRPr="4C173BDE">
        <w:t>concern  due</w:t>
      </w:r>
      <w:proofErr w:type="gramEnd"/>
      <w:r w:rsidRPr="4C173BDE">
        <w:t xml:space="preserve"> to surface conditions and unclear pathways. </w:t>
      </w:r>
    </w:p>
    <w:p w14:paraId="2695429F" w14:textId="4729A042" w:rsidR="00C85F77" w:rsidRPr="00C85F77"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"Sometimes [the scooters on sidewalks] come through too fast, 25 mph, and there are people walking out of stores... a kid could come out and have a bad accident." </w:t>
      </w:r>
    </w:p>
    <w:p w14:paraId="326D54AD" w14:textId="77777777" w:rsidR="00C85F77" w:rsidRPr="00BC5769"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color w:val="0A4C6A" w:themeColor="text2"/>
          <w:sz w:val="24"/>
          <w:szCs w:val="24"/>
          <w:lang w:val="es-AR"/>
        </w:rPr>
      </w:pPr>
      <w:r w:rsidRPr="00BC5769">
        <w:rPr>
          <w:rFonts w:eastAsia="Arial" w:cs="Arial"/>
          <w:i/>
          <w:iCs/>
          <w:color w:val="0A4C6A" w:themeColor="text2"/>
          <w:sz w:val="24"/>
          <w:szCs w:val="24"/>
          <w:lang w:val="es-AR"/>
        </w:rPr>
        <w:t>"A veces pasan muy rápido, como a 25 millas por hora, y hay gente saliendo de las tiendas... un niño podría salir y tener un mal accidente."</w:t>
      </w:r>
    </w:p>
    <w:p w14:paraId="4D374D81" w14:textId="77777777" w:rsidR="00C85F77" w:rsidRPr="00C85F77" w:rsidRDefault="00C85F77" w:rsidP="00C85F77">
      <w:pPr>
        <w:pStyle w:val="BodyTextFirstIndent"/>
        <w:widowControl w:val="0"/>
        <w:pBdr>
          <w:top w:val="single" w:sz="8" w:space="1" w:color="00578B" w:themeColor="accent3"/>
          <w:bottom w:val="single" w:sz="8" w:space="1" w:color="00578B" w:themeColor="accent3"/>
        </w:pBdr>
        <w:ind w:firstLine="0"/>
        <w:jc w:val="right"/>
        <w:rPr>
          <w:i/>
          <w:iCs/>
          <w:color w:val="0A4C6A" w:themeColor="text2"/>
          <w:sz w:val="24"/>
          <w:szCs w:val="24"/>
        </w:rPr>
      </w:pPr>
      <w:r w:rsidRPr="00C85F77">
        <w:rPr>
          <w:rFonts w:eastAsia="Arial" w:cs="Arial"/>
          <w:i/>
          <w:iCs/>
          <w:color w:val="0A4C6A" w:themeColor="text2"/>
          <w:sz w:val="24"/>
          <w:szCs w:val="24"/>
        </w:rPr>
        <w:t>— Bike shop worker</w:t>
      </w:r>
    </w:p>
    <w:p w14:paraId="02A38F13" w14:textId="2ED9E3F7" w:rsidR="7A9B0BF4" w:rsidRPr="00CC247D" w:rsidRDefault="7A9B0BF4" w:rsidP="00CC247D">
      <w:pPr>
        <w:widowControl w:val="0"/>
        <w:pBdr>
          <w:top w:val="nil"/>
          <w:left w:val="nil"/>
          <w:bottom w:val="nil"/>
          <w:right w:val="nil"/>
          <w:between w:val="nil"/>
        </w:pBdr>
        <w:spacing w:before="221" w:line="360" w:lineRule="auto"/>
        <w:ind w:left="606" w:right="653"/>
        <w:jc w:val="center"/>
        <w:rPr>
          <w:rFonts w:ascii="Arial" w:eastAsia="Arial" w:hAnsi="Arial" w:cs="Arial"/>
          <w:color w:val="000000" w:themeColor="text1"/>
        </w:rPr>
      </w:pPr>
      <w:r>
        <w:rPr>
          <w:noProof/>
        </w:rPr>
        <w:lastRenderedPageBreak/>
        <w:drawing>
          <wp:inline distT="0" distB="0" distL="0" distR="0" wp14:anchorId="172B74B4" wp14:editId="467D7526">
            <wp:extent cx="5162552" cy="2676525"/>
            <wp:effectExtent l="0" t="0" r="0" b="0"/>
            <wp:docPr id="1982125613" name="Picture 19821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62552" cy="2676525"/>
                    </a:xfrm>
                    <a:prstGeom prst="rect">
                      <a:avLst/>
                    </a:prstGeom>
                  </pic:spPr>
                </pic:pic>
              </a:graphicData>
            </a:graphic>
          </wp:inline>
        </w:drawing>
      </w:r>
      <w:r w:rsidRPr="7A9B0BF4">
        <w:rPr>
          <w:rFonts w:ascii="Arial" w:eastAsia="Arial" w:hAnsi="Arial" w:cs="Arial"/>
          <w:color w:val="000000" w:themeColor="text1"/>
        </w:rPr>
        <w:t xml:space="preserve">Figure 3. Alleyway near Salvation </w:t>
      </w:r>
      <w:proofErr w:type="spellStart"/>
      <w:r w:rsidRPr="7A9B0BF4">
        <w:rPr>
          <w:rFonts w:ascii="Arial" w:eastAsia="Arial" w:hAnsi="Arial" w:cs="Arial"/>
          <w:color w:val="000000" w:themeColor="text1"/>
        </w:rPr>
        <w:t>Army.</w:t>
      </w:r>
      <w:r w:rsidRPr="7A9B0BF4">
        <w:rPr>
          <w:rFonts w:ascii="Arial" w:eastAsia="Arial" w:hAnsi="Arial" w:cs="Arial"/>
          <w:color w:val="FFFFFF" w:themeColor="background1"/>
        </w:rPr>
        <w:t>P</w:t>
      </w:r>
      <w:proofErr w:type="spellEnd"/>
      <w:r w:rsidRPr="7A9B0BF4">
        <w:rPr>
          <w:rFonts w:ascii="Arial" w:eastAsia="Arial" w:hAnsi="Arial" w:cs="Arial"/>
          <w:color w:val="FFFFFF" w:themeColor="background1"/>
        </w:rPr>
        <w:t xml:space="preserve"> </w:t>
      </w:r>
    </w:p>
    <w:p w14:paraId="3CB852E2" w14:textId="516477CE" w:rsidR="7A9B0BF4" w:rsidRPr="009538CA" w:rsidRDefault="5C0687C0" w:rsidP="5C0687C0">
      <w:pPr>
        <w:widowControl w:val="0"/>
        <w:pBdr>
          <w:top w:val="nil"/>
          <w:left w:val="nil"/>
          <w:bottom w:val="nil"/>
          <w:right w:val="nil"/>
          <w:between w:val="nil"/>
        </w:pBdr>
        <w:spacing w:line="360" w:lineRule="auto"/>
        <w:ind w:left="15"/>
        <w:rPr>
          <w:rStyle w:val="Heading5D-levelheading"/>
        </w:rPr>
      </w:pPr>
      <w:r w:rsidRPr="009538CA">
        <w:rPr>
          <w:rStyle w:val="Heading5D-levelheading"/>
        </w:rPr>
        <w:t xml:space="preserve">High Vehicle and Pedestrian Traffic and Environmental Concerns </w:t>
      </w:r>
    </w:p>
    <w:p w14:paraId="019890B8" w14:textId="32672610" w:rsidR="5C0687C0" w:rsidRDefault="4C173BDE" w:rsidP="4C173BDE">
      <w:pPr>
        <w:pStyle w:val="BodyTextFirstIndent"/>
        <w:widowControl w:val="0"/>
        <w:rPr>
          <w:rFonts w:eastAsia="Arial" w:cs="Arial"/>
          <w:color w:val="000000" w:themeColor="text1"/>
        </w:rPr>
      </w:pPr>
      <w:r w:rsidRPr="4C173BDE">
        <w:t xml:space="preserve">Additional observations included high volumes of vehicle and pedestrian traffic around Ross </w:t>
      </w:r>
      <w:proofErr w:type="gramStart"/>
      <w:r w:rsidRPr="4C173BDE">
        <w:t>and  nearby</w:t>
      </w:r>
      <w:proofErr w:type="gramEnd"/>
      <w:r w:rsidRPr="4C173BDE">
        <w:t xml:space="preserve"> churches, crowded bus stops, and active school drop-off and pick-up areas near 1929 Pico.  Participants also noted environmental concerns such as street noise, visible trash, poor air </w:t>
      </w:r>
      <w:proofErr w:type="gramStart"/>
      <w:r w:rsidRPr="4C173BDE">
        <w:t>quality,  and</w:t>
      </w:r>
      <w:proofErr w:type="gramEnd"/>
      <w:r w:rsidRPr="4C173BDE">
        <w:t xml:space="preserve"> a large curb radius at Westlake making pedestrian crossings feel exposed. Trees were </w:t>
      </w:r>
      <w:proofErr w:type="gramStart"/>
      <w:r w:rsidRPr="4C173BDE">
        <w:t>reported  as</w:t>
      </w:r>
      <w:proofErr w:type="gramEnd"/>
      <w:r w:rsidRPr="4C173BDE">
        <w:t xml:space="preserve"> overgrown in some areas, with cracked sidewalks nearby and empty tree wells present. </w:t>
      </w:r>
      <w:proofErr w:type="gramStart"/>
      <w:r w:rsidRPr="4C173BDE">
        <w:t>Parking  was</w:t>
      </w:r>
      <w:proofErr w:type="gramEnd"/>
      <w:r w:rsidRPr="4C173BDE">
        <w:t xml:space="preserve"> described as limited and difficult to find, with multiple comments pointing to competition </w:t>
      </w:r>
      <w:proofErr w:type="gramStart"/>
      <w:r w:rsidRPr="4C173BDE">
        <w:t>for  space</w:t>
      </w:r>
      <w:proofErr w:type="gramEnd"/>
      <w:r w:rsidRPr="4C173BDE">
        <w:t xml:space="preserve"> near community destinations. </w:t>
      </w:r>
    </w:p>
    <w:p w14:paraId="7BB45842" w14:textId="409DC1F2" w:rsidR="7A9B0BF4" w:rsidRDefault="5C0687C0" w:rsidP="009538CA">
      <w:pPr>
        <w:pStyle w:val="Heading3"/>
        <w:rPr>
          <w:rFonts w:eastAsia="Arial"/>
        </w:rPr>
      </w:pPr>
      <w:bookmarkStart w:id="72" w:name="_Toc198799464"/>
      <w:r w:rsidRPr="5C0687C0">
        <w:rPr>
          <w:rFonts w:eastAsia="Arial"/>
        </w:rPr>
        <w:t>Segment 2: Magnolia Ave to Vermont Ave</w:t>
      </w:r>
      <w:bookmarkEnd w:id="72"/>
    </w:p>
    <w:p w14:paraId="6F4037D7" w14:textId="48748820" w:rsidR="7A9B0BF4" w:rsidRDefault="4C173BDE" w:rsidP="4C173BDE">
      <w:pPr>
        <w:pStyle w:val="BodyTextFirstIndent"/>
        <w:widowControl w:val="0"/>
      </w:pPr>
      <w:r w:rsidRPr="4C173BDE">
        <w:t xml:space="preserve">Segment 2 was marked by numerous pedestrian safety issues, including cracked and </w:t>
      </w:r>
      <w:proofErr w:type="gramStart"/>
      <w:r w:rsidRPr="4C173BDE">
        <w:t>uneven  sidewalks</w:t>
      </w:r>
      <w:proofErr w:type="gramEnd"/>
      <w:r w:rsidRPr="4C173BDE">
        <w:t>, obstructions from vendor setups and encampments, and a lack of ADA-</w:t>
      </w:r>
      <w:proofErr w:type="gramStart"/>
      <w:r w:rsidRPr="4C173BDE">
        <w:t>compliant  features</w:t>
      </w:r>
      <w:proofErr w:type="gramEnd"/>
      <w:r w:rsidRPr="4C173BDE">
        <w:t xml:space="preserve">. Participants also observed malfunctioning traffic signals, abandoned EV charging </w:t>
      </w:r>
      <w:proofErr w:type="gramStart"/>
      <w:r w:rsidRPr="4C173BDE">
        <w:t>stations,  and</w:t>
      </w:r>
      <w:proofErr w:type="gramEnd"/>
      <w:r w:rsidRPr="4C173BDE">
        <w:t xml:space="preserve"> high vehicle speeds, leading to discomfort and unsafe conditions for pedestrians, despite </w:t>
      </w:r>
      <w:proofErr w:type="gramStart"/>
      <w:r w:rsidRPr="4C173BDE">
        <w:t>some  infrastructure</w:t>
      </w:r>
      <w:proofErr w:type="gramEnd"/>
      <w:r w:rsidRPr="4C173BDE">
        <w:t xml:space="preserve"> improvements like bike parking and street cleaning efforts. </w:t>
      </w:r>
    </w:p>
    <w:p w14:paraId="6BAC854D" w14:textId="14B280BA" w:rsidR="7A9B0BF4" w:rsidRDefault="7A9B0BF4" w:rsidP="7A9B0BF4">
      <w:pPr>
        <w:widowControl w:val="0"/>
        <w:pBdr>
          <w:top w:val="nil"/>
          <w:left w:val="nil"/>
          <w:bottom w:val="nil"/>
          <w:right w:val="nil"/>
          <w:between w:val="nil"/>
        </w:pBdr>
        <w:spacing w:before="221" w:line="360" w:lineRule="auto"/>
        <w:ind w:left="1092" w:right="1143"/>
        <w:jc w:val="center"/>
        <w:rPr>
          <w:rFonts w:ascii="Arial" w:eastAsia="Arial" w:hAnsi="Arial" w:cs="Arial"/>
          <w:color w:val="000000" w:themeColor="text1"/>
        </w:rPr>
      </w:pPr>
      <w:r>
        <w:rPr>
          <w:noProof/>
        </w:rPr>
        <w:lastRenderedPageBreak/>
        <w:drawing>
          <wp:inline distT="0" distB="0" distL="0" distR="0" wp14:anchorId="5C9317A1" wp14:editId="3245F226">
            <wp:extent cx="4543425" cy="2628900"/>
            <wp:effectExtent l="0" t="0" r="0" b="0"/>
            <wp:docPr id="435055332" name="Picture 4350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43425" cy="2628900"/>
                    </a:xfrm>
                    <a:prstGeom prst="rect">
                      <a:avLst/>
                    </a:prstGeom>
                  </pic:spPr>
                </pic:pic>
              </a:graphicData>
            </a:graphic>
          </wp:inline>
        </w:drawing>
      </w:r>
      <w:r w:rsidRPr="7A9B0BF4">
        <w:rPr>
          <w:rFonts w:ascii="Arial" w:eastAsia="Arial" w:hAnsi="Arial" w:cs="Arial"/>
          <w:color w:val="000000" w:themeColor="text1"/>
        </w:rPr>
        <w:t xml:space="preserve">Figure 4. Abandoned EV charging station. </w:t>
      </w:r>
    </w:p>
    <w:p w14:paraId="7A501BAD" w14:textId="12D26000" w:rsidR="7A9B0BF4" w:rsidRPr="009538CA" w:rsidRDefault="5C0687C0" w:rsidP="5C0687C0">
      <w:pPr>
        <w:widowControl w:val="0"/>
        <w:pBdr>
          <w:top w:val="nil"/>
          <w:left w:val="nil"/>
          <w:bottom w:val="nil"/>
          <w:right w:val="nil"/>
          <w:between w:val="nil"/>
        </w:pBdr>
        <w:spacing w:before="94" w:line="360" w:lineRule="auto"/>
        <w:ind w:left="8"/>
        <w:rPr>
          <w:rStyle w:val="Heading5D-levelheading"/>
        </w:rPr>
      </w:pPr>
      <w:r w:rsidRPr="009538CA">
        <w:rPr>
          <w:rStyle w:val="Heading5D-levelheading"/>
        </w:rPr>
        <w:t xml:space="preserve">Sidewalk Hazards and Obstructions Affect Pedestrian Movement </w:t>
      </w:r>
    </w:p>
    <w:p w14:paraId="55544F95" w14:textId="6F3E3391" w:rsidR="7A9B0BF4" w:rsidRDefault="4C173BDE" w:rsidP="4C173BDE">
      <w:pPr>
        <w:pStyle w:val="BodyTextFirstIndent"/>
        <w:widowControl w:val="0"/>
        <w:rPr>
          <w:rFonts w:eastAsia="Arial" w:cs="Arial"/>
          <w:color w:val="000000" w:themeColor="text1"/>
        </w:rPr>
      </w:pPr>
      <w:r w:rsidRPr="4C173BDE">
        <w:t xml:space="preserve">Throughout Segment 2, from Magnolia Avenue to Vermont Avenue, participants reported a </w:t>
      </w:r>
      <w:proofErr w:type="gramStart"/>
      <w:r w:rsidRPr="4C173BDE">
        <w:t>wide  range</w:t>
      </w:r>
      <w:proofErr w:type="gramEnd"/>
      <w:r w:rsidRPr="4C173BDE">
        <w:t xml:space="preserve"> of physical and environmental conditions impacting pedestrian comfort and safety. </w:t>
      </w:r>
      <w:proofErr w:type="gramStart"/>
      <w:r w:rsidRPr="4C173BDE">
        <w:t>Sidewalk  hazards</w:t>
      </w:r>
      <w:proofErr w:type="gramEnd"/>
      <w:r w:rsidRPr="4C173BDE">
        <w:t xml:space="preserve"> were common, with lifted and cracked pavement noted in multiple locations </w:t>
      </w:r>
      <w:proofErr w:type="gramStart"/>
      <w:r w:rsidRPr="4C173BDE">
        <w:t>including  between</w:t>
      </w:r>
      <w:proofErr w:type="gramEnd"/>
      <w:r w:rsidRPr="4C173BDE">
        <w:t xml:space="preserve"> Westmoreland and Elden, at Menlo, Orchard, and from Vermont to Menlo. Several </w:t>
      </w:r>
      <w:proofErr w:type="gramStart"/>
      <w:r w:rsidRPr="4C173BDE">
        <w:t>areas  lacked</w:t>
      </w:r>
      <w:proofErr w:type="gramEnd"/>
      <w:r w:rsidRPr="4C173BDE">
        <w:t xml:space="preserve"> ADA-compliant features, such as curb ramps—especially at the southeast corner </w:t>
      </w:r>
      <w:proofErr w:type="gramStart"/>
      <w:r w:rsidRPr="4C173BDE">
        <w:t>of  Westmoreland</w:t>
      </w:r>
      <w:proofErr w:type="gramEnd"/>
      <w:r w:rsidRPr="4C173BDE">
        <w:t>—and there were repeated mentions of narrow sidewalks not accommodating two-</w:t>
      </w:r>
      <w:proofErr w:type="gramStart"/>
      <w:r w:rsidRPr="4C173BDE">
        <w:t>way  pedestrian</w:t>
      </w:r>
      <w:proofErr w:type="gramEnd"/>
      <w:r w:rsidRPr="4C173BDE">
        <w:t xml:space="preserve"> flow. Sidewalks were also blocked by bulky furniture, carts, large vendor setups, </w:t>
      </w:r>
      <w:proofErr w:type="gramStart"/>
      <w:r w:rsidRPr="4C173BDE">
        <w:t>and  personal</w:t>
      </w:r>
      <w:proofErr w:type="gramEnd"/>
      <w:r w:rsidRPr="4C173BDE">
        <w:t xml:space="preserve"> belongings from encampments, notably near Menlo Avenue and the post office </w:t>
      </w:r>
      <w:proofErr w:type="gramStart"/>
      <w:r w:rsidRPr="4C173BDE">
        <w:t>at  Westmoreland</w:t>
      </w:r>
      <w:proofErr w:type="gramEnd"/>
      <w:r w:rsidRPr="4C173BDE">
        <w:t xml:space="preserve">. These obstructions, combined with high pedestrian volumes (including </w:t>
      </w:r>
      <w:proofErr w:type="gramStart"/>
      <w:r w:rsidRPr="4C173BDE">
        <w:t>people  carrying</w:t>
      </w:r>
      <w:proofErr w:type="gramEnd"/>
      <w:r w:rsidRPr="4C173BDE">
        <w:t xml:space="preserve"> laundry, using wheelchairs, or pushing strollers), often forced individuals to walk close to or in the street. The laundromat, Pico 2 Coin Laundry, at Menlo was a frequent point of use, and </w:t>
      </w:r>
      <w:proofErr w:type="gramStart"/>
      <w:r w:rsidRPr="4C173BDE">
        <w:t>many  were</w:t>
      </w:r>
      <w:proofErr w:type="gramEnd"/>
      <w:r w:rsidRPr="4C173BDE">
        <w:t xml:space="preserve"> observed pushing their laundry carts along Pico. </w:t>
      </w:r>
    </w:p>
    <w:p w14:paraId="47D6BFB9" w14:textId="10842257" w:rsidR="7A9B0BF4" w:rsidRDefault="7A9B0BF4" w:rsidP="7A9B0BF4">
      <w:pPr>
        <w:widowControl w:val="0"/>
        <w:pBdr>
          <w:top w:val="nil"/>
          <w:left w:val="nil"/>
          <w:bottom w:val="nil"/>
          <w:right w:val="nil"/>
          <w:between w:val="nil"/>
        </w:pBdr>
        <w:spacing w:before="222" w:line="360" w:lineRule="auto"/>
        <w:jc w:val="center"/>
        <w:rPr>
          <w:rFonts w:ascii="Arial" w:eastAsia="Arial" w:hAnsi="Arial" w:cs="Arial"/>
          <w:color w:val="000000" w:themeColor="text1"/>
        </w:rPr>
      </w:pPr>
      <w:r>
        <w:rPr>
          <w:noProof/>
        </w:rPr>
        <w:lastRenderedPageBreak/>
        <w:drawing>
          <wp:inline distT="0" distB="0" distL="0" distR="0" wp14:anchorId="72A464D1" wp14:editId="7D1779FA">
            <wp:extent cx="3114675" cy="3657600"/>
            <wp:effectExtent l="0" t="0" r="0" b="0"/>
            <wp:docPr id="1126014355" name="Picture 11260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14675" cy="3657600"/>
                    </a:xfrm>
                    <a:prstGeom prst="rect">
                      <a:avLst/>
                    </a:prstGeom>
                  </pic:spPr>
                </pic:pic>
              </a:graphicData>
            </a:graphic>
          </wp:inline>
        </w:drawing>
      </w:r>
    </w:p>
    <w:p w14:paraId="7420105B" w14:textId="3ECD97E4" w:rsidR="7A9B0BF4" w:rsidRDefault="7A9B0BF4" w:rsidP="7A9B0BF4">
      <w:pPr>
        <w:widowControl w:val="0"/>
        <w:pBdr>
          <w:top w:val="nil"/>
          <w:left w:val="nil"/>
          <w:bottom w:val="nil"/>
          <w:right w:val="nil"/>
          <w:between w:val="nil"/>
        </w:pBdr>
        <w:spacing w:line="360" w:lineRule="auto"/>
        <w:jc w:val="center"/>
        <w:rPr>
          <w:rFonts w:ascii="Arial" w:eastAsia="Arial" w:hAnsi="Arial" w:cs="Arial"/>
          <w:color w:val="000000" w:themeColor="text1"/>
        </w:rPr>
      </w:pPr>
      <w:r w:rsidRPr="7A9B0BF4">
        <w:rPr>
          <w:rFonts w:ascii="Arial" w:eastAsia="Arial" w:hAnsi="Arial" w:cs="Arial"/>
          <w:color w:val="000000" w:themeColor="text1"/>
        </w:rPr>
        <w:t xml:space="preserve">Figure 5. Lifted sidewalk with pen for scale, highlighting surface hazards. </w:t>
      </w:r>
    </w:p>
    <w:p w14:paraId="54154708" w14:textId="733215C7" w:rsidR="7A9B0BF4" w:rsidRPr="009538CA" w:rsidRDefault="5C0687C0" w:rsidP="5C0687C0">
      <w:pPr>
        <w:widowControl w:val="0"/>
        <w:pBdr>
          <w:top w:val="nil"/>
          <w:left w:val="nil"/>
          <w:bottom w:val="nil"/>
          <w:right w:val="nil"/>
          <w:between w:val="nil"/>
        </w:pBdr>
        <w:spacing w:before="255" w:line="360" w:lineRule="auto"/>
        <w:ind w:left="15"/>
        <w:rPr>
          <w:rStyle w:val="Heading5D-levelheading"/>
        </w:rPr>
      </w:pPr>
      <w:r w:rsidRPr="009538CA">
        <w:rPr>
          <w:rStyle w:val="Heading5D-levelheading"/>
        </w:rPr>
        <w:t xml:space="preserve">Non-Functional Traffic Infrastructure and Dangerous Intersections </w:t>
      </w:r>
    </w:p>
    <w:p w14:paraId="0B117513" w14:textId="6600137A" w:rsidR="7A9B0BF4" w:rsidRDefault="4C173BDE" w:rsidP="00CC247D">
      <w:pPr>
        <w:pStyle w:val="BodyTextFirstIndent"/>
        <w:rPr>
          <w:rFonts w:eastAsia="Arial" w:cs="Arial"/>
          <w:color w:val="FFFFFF" w:themeColor="background1"/>
        </w:rPr>
      </w:pPr>
      <w:r w:rsidRPr="4C173BDE">
        <w:rPr>
          <w:rStyle w:val="BodyTextFirstIndentChar"/>
        </w:rPr>
        <w:t xml:space="preserve">The corridor included a mix of active uses such as a busy laundromat, gas station, car </w:t>
      </w:r>
      <w:proofErr w:type="gramStart"/>
      <w:r w:rsidRPr="4C173BDE">
        <w:rPr>
          <w:rStyle w:val="BodyTextFirstIndentChar"/>
        </w:rPr>
        <w:t>wash,  abandoned</w:t>
      </w:r>
      <w:proofErr w:type="gramEnd"/>
      <w:r w:rsidRPr="4C173BDE">
        <w:rPr>
          <w:rStyle w:val="BodyTextFirstIndentChar"/>
        </w:rPr>
        <w:t xml:space="preserve"> EV charging stations, and street vendors selling food and household items. A </w:t>
      </w:r>
      <w:proofErr w:type="gramStart"/>
      <w:r w:rsidRPr="4C173BDE">
        <w:rPr>
          <w:rStyle w:val="BodyTextFirstIndentChar"/>
        </w:rPr>
        <w:t>large  encampment</w:t>
      </w:r>
      <w:proofErr w:type="gramEnd"/>
      <w:r w:rsidRPr="4C173BDE">
        <w:rPr>
          <w:rStyle w:val="BodyTextFirstIndentChar"/>
        </w:rPr>
        <w:t xml:space="preserve"> was noted near Menlo, and the area between Westmoreland and Pico had a </w:t>
      </w:r>
      <w:proofErr w:type="gramStart"/>
      <w:r w:rsidRPr="4C173BDE">
        <w:rPr>
          <w:rStyle w:val="BodyTextFirstIndentChar"/>
        </w:rPr>
        <w:t>heavy  presence</w:t>
      </w:r>
      <w:proofErr w:type="gramEnd"/>
      <w:r w:rsidRPr="4C173BDE">
        <w:rPr>
          <w:rStyle w:val="BodyTextFirstIndentChar"/>
        </w:rPr>
        <w:t xml:space="preserve"> of scooters, carts, and dockless bikes, some abandoned on the sidewalks. </w:t>
      </w:r>
      <w:proofErr w:type="gramStart"/>
      <w:r w:rsidRPr="4C173BDE">
        <w:rPr>
          <w:rStyle w:val="BodyTextFirstIndentChar"/>
        </w:rPr>
        <w:t>Participants  observed</w:t>
      </w:r>
      <w:proofErr w:type="gramEnd"/>
      <w:r w:rsidRPr="4C173BDE">
        <w:rPr>
          <w:rStyle w:val="BodyTextFirstIndentChar"/>
        </w:rPr>
        <w:t xml:space="preserve"> non-functioning pedestrian and traffic signals. These included including a red hand signal that was not working on the northbound east side at Westmoreland, a pedestrian signal was stuck </w:t>
      </w:r>
      <w:proofErr w:type="gramStart"/>
      <w:r w:rsidRPr="4C173BDE">
        <w:rPr>
          <w:rStyle w:val="BodyTextFirstIndentChar"/>
        </w:rPr>
        <w:t>on  the</w:t>
      </w:r>
      <w:proofErr w:type="gramEnd"/>
      <w:r w:rsidRPr="4C173BDE">
        <w:rPr>
          <w:rStyle w:val="BodyTextFirstIndentChar"/>
        </w:rPr>
        <w:t xml:space="preserve"> walking man icon, and a non-operational speed feedback sign near Vermont. The intersection </w:t>
      </w:r>
      <w:proofErr w:type="gramStart"/>
      <w:r w:rsidRPr="4C173BDE">
        <w:rPr>
          <w:rStyle w:val="BodyTextFirstIndentChar"/>
        </w:rPr>
        <w:t>at  Vermont</w:t>
      </w:r>
      <w:proofErr w:type="gramEnd"/>
      <w:r w:rsidRPr="4C173BDE">
        <w:rPr>
          <w:rStyle w:val="BodyTextFirstIndentChar"/>
        </w:rPr>
        <w:t xml:space="preserve"> and Pico was described as very busy, with fast-moving traffic in all directions. One </w:t>
      </w:r>
      <w:proofErr w:type="gramStart"/>
      <w:r w:rsidRPr="4C173BDE">
        <w:rPr>
          <w:rStyle w:val="BodyTextFirstIndentChar"/>
        </w:rPr>
        <w:t>person  witnessed</w:t>
      </w:r>
      <w:proofErr w:type="gramEnd"/>
      <w:r w:rsidRPr="4C173BDE">
        <w:rPr>
          <w:rStyle w:val="BodyTextFirstIndentChar"/>
        </w:rPr>
        <w:t xml:space="preserve"> a car </w:t>
      </w:r>
      <w:proofErr w:type="gramStart"/>
      <w:r w:rsidRPr="4C173BDE">
        <w:rPr>
          <w:rStyle w:val="BodyTextFirstIndentChar"/>
        </w:rPr>
        <w:t>running</w:t>
      </w:r>
      <w:proofErr w:type="gramEnd"/>
      <w:r w:rsidRPr="4C173BDE">
        <w:rPr>
          <w:rStyle w:val="BodyTextFirstIndentChar"/>
        </w:rPr>
        <w:t xml:space="preserve"> a red light and making a left turn at Westmoreland. There were also </w:t>
      </w:r>
      <w:proofErr w:type="gramStart"/>
      <w:r w:rsidRPr="4C173BDE">
        <w:rPr>
          <w:rStyle w:val="BodyTextFirstIndentChar"/>
        </w:rPr>
        <w:t>road  closures</w:t>
      </w:r>
      <w:proofErr w:type="gramEnd"/>
      <w:r w:rsidRPr="4C173BDE">
        <w:rPr>
          <w:rStyle w:val="BodyTextFirstIndentChar"/>
        </w:rPr>
        <w:t xml:space="preserve">, such as Elden Avenue being blocked by planters, and alleyways were mentioned as sites </w:t>
      </w:r>
      <w:proofErr w:type="gramStart"/>
      <w:r w:rsidRPr="4C173BDE">
        <w:rPr>
          <w:rStyle w:val="BodyTextFirstIndentChar"/>
        </w:rPr>
        <w:t>for  vehicle</w:t>
      </w:r>
      <w:proofErr w:type="gramEnd"/>
      <w:r w:rsidRPr="4C173BDE">
        <w:rPr>
          <w:rStyle w:val="BodyTextFirstIndentChar"/>
        </w:rPr>
        <w:t xml:space="preserve"> turning and U-turns, raising safety concerns. Observations indicated the presence </w:t>
      </w:r>
      <w:proofErr w:type="gramStart"/>
      <w:r w:rsidRPr="4C173BDE">
        <w:rPr>
          <w:rStyle w:val="BodyTextFirstIndentChar"/>
        </w:rPr>
        <w:t>of  potholes</w:t>
      </w:r>
      <w:proofErr w:type="gramEnd"/>
      <w:r w:rsidRPr="4C173BDE">
        <w:rPr>
          <w:rStyle w:val="BodyTextFirstIndentChar"/>
        </w:rPr>
        <w:t xml:space="preserve">, uneven streets, and overgrown tree roots, particularly around Magnolia and </w:t>
      </w:r>
      <w:proofErr w:type="gramStart"/>
      <w:r w:rsidRPr="4C173BDE">
        <w:rPr>
          <w:rStyle w:val="BodyTextFirstIndentChar"/>
        </w:rPr>
        <w:t>between  Vermont</w:t>
      </w:r>
      <w:proofErr w:type="gramEnd"/>
      <w:r w:rsidRPr="4C173BDE">
        <w:rPr>
          <w:rStyle w:val="BodyTextFirstIndentChar"/>
        </w:rPr>
        <w:t xml:space="preserve"> and Menlo. The intersection of Pico and Westmoreland was flagged for poor curb </w:t>
      </w:r>
      <w:proofErr w:type="gramStart"/>
      <w:r w:rsidRPr="4C173BDE">
        <w:rPr>
          <w:rStyle w:val="BodyTextFirstIndentChar"/>
        </w:rPr>
        <w:t>ramp  design</w:t>
      </w:r>
      <w:proofErr w:type="gramEnd"/>
      <w:r w:rsidRPr="4C173BDE">
        <w:rPr>
          <w:rStyle w:val="BodyTextFirstIndentChar"/>
        </w:rPr>
        <w:t xml:space="preserve"> and crosswalk placement, which contributed to pedestrian exposure and discomfort </w:t>
      </w:r>
      <w:proofErr w:type="gramStart"/>
      <w:r w:rsidRPr="4C173BDE">
        <w:rPr>
          <w:rStyle w:val="BodyTextFirstIndentChar"/>
        </w:rPr>
        <w:t xml:space="preserve">when  </w:t>
      </w:r>
      <w:r w:rsidRPr="4C173BDE">
        <w:rPr>
          <w:rStyle w:val="BodyTextFirstIndentChar"/>
        </w:rPr>
        <w:lastRenderedPageBreak/>
        <w:t>crossing</w:t>
      </w:r>
      <w:proofErr w:type="gramEnd"/>
      <w:r w:rsidRPr="4C173BDE">
        <w:rPr>
          <w:rStyle w:val="BodyTextFirstIndentChar"/>
        </w:rPr>
        <w:t xml:space="preserve">. Several noted that people crossing the street had very limited space, as vehicles </w:t>
      </w:r>
      <w:proofErr w:type="gramStart"/>
      <w:r w:rsidRPr="4C173BDE">
        <w:rPr>
          <w:rStyle w:val="BodyTextFirstIndentChar"/>
        </w:rPr>
        <w:t>passed  very</w:t>
      </w:r>
      <w:proofErr w:type="gramEnd"/>
      <w:r w:rsidRPr="4C173BDE">
        <w:rPr>
          <w:rStyle w:val="BodyTextFirstIndentChar"/>
        </w:rPr>
        <w:t xml:space="preserve"> closely. </w:t>
      </w:r>
    </w:p>
    <w:p w14:paraId="2A710B8C" w14:textId="03E21966" w:rsidR="7A9B0BF4" w:rsidRDefault="7A9B0BF4" w:rsidP="7A9B0BF4">
      <w:pPr>
        <w:widowControl w:val="0"/>
        <w:pBdr>
          <w:top w:val="nil"/>
          <w:left w:val="nil"/>
          <w:bottom w:val="nil"/>
          <w:right w:val="nil"/>
          <w:between w:val="nil"/>
        </w:pBdr>
        <w:spacing w:line="360" w:lineRule="auto"/>
        <w:ind w:left="417" w:right="478"/>
        <w:jc w:val="center"/>
        <w:rPr>
          <w:rFonts w:ascii="Arial" w:eastAsia="Arial" w:hAnsi="Arial" w:cs="Arial"/>
          <w:color w:val="000000" w:themeColor="text1"/>
        </w:rPr>
      </w:pPr>
      <w:r>
        <w:rPr>
          <w:noProof/>
        </w:rPr>
        <w:drawing>
          <wp:inline distT="0" distB="0" distL="0" distR="0" wp14:anchorId="71B0B043" wp14:editId="0FAFE76C">
            <wp:extent cx="5400675" cy="2505075"/>
            <wp:effectExtent l="0" t="0" r="0" b="0"/>
            <wp:docPr id="1391357556" name="Picture 13913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00675" cy="2505075"/>
                    </a:xfrm>
                    <a:prstGeom prst="rect">
                      <a:avLst/>
                    </a:prstGeom>
                  </pic:spPr>
                </pic:pic>
              </a:graphicData>
            </a:graphic>
          </wp:inline>
        </w:drawing>
      </w:r>
      <w:r w:rsidRPr="7A9B0BF4">
        <w:rPr>
          <w:rFonts w:ascii="Arial" w:eastAsia="Arial" w:hAnsi="Arial" w:cs="Arial"/>
          <w:color w:val="000000" w:themeColor="text1"/>
        </w:rPr>
        <w:t xml:space="preserve">Figure 6. Southeast corner of Pico and Westmoreland. </w:t>
      </w:r>
    </w:p>
    <w:p w14:paraId="5D1678B1" w14:textId="6E389213" w:rsidR="7A9B0BF4" w:rsidRPr="009538CA" w:rsidRDefault="5C0687C0" w:rsidP="5C0687C0">
      <w:pPr>
        <w:widowControl w:val="0"/>
        <w:pBdr>
          <w:top w:val="nil"/>
          <w:left w:val="nil"/>
          <w:bottom w:val="nil"/>
          <w:right w:val="nil"/>
          <w:between w:val="nil"/>
        </w:pBdr>
        <w:spacing w:before="93" w:line="360" w:lineRule="auto"/>
        <w:ind w:left="15"/>
        <w:rPr>
          <w:rStyle w:val="Heading5D-levelheading"/>
        </w:rPr>
      </w:pPr>
      <w:r w:rsidRPr="009538CA">
        <w:rPr>
          <w:rStyle w:val="Heading5D-levelheading"/>
        </w:rPr>
        <w:t xml:space="preserve">Moderate Comfort Levels Despite Infrastructure Improvements and City Services </w:t>
      </w:r>
    </w:p>
    <w:p w14:paraId="28C0E458" w14:textId="29A4CEF2" w:rsidR="7A9B0BF4" w:rsidRDefault="4C173BDE" w:rsidP="4C173BDE">
      <w:pPr>
        <w:pStyle w:val="BodyTextFirstIndent"/>
        <w:widowControl w:val="0"/>
        <w:rPr>
          <w:rFonts w:eastAsia="Arial" w:cs="Arial"/>
          <w:color w:val="000000" w:themeColor="text1"/>
        </w:rPr>
      </w:pPr>
      <w:r w:rsidRPr="4C173BDE">
        <w:t xml:space="preserve">Although some improvements like designated bike parking and EV stations were present, </w:t>
      </w:r>
      <w:proofErr w:type="gramStart"/>
      <w:r w:rsidRPr="4C173BDE">
        <w:t>the  environment</w:t>
      </w:r>
      <w:proofErr w:type="gramEnd"/>
      <w:r w:rsidRPr="4C173BDE">
        <w:t xml:space="preserve"> was described as only moderately comfortable, with overall ratings ranging from 5/10 </w:t>
      </w:r>
      <w:proofErr w:type="gramStart"/>
      <w:r w:rsidRPr="4C173BDE">
        <w:t>to  8</w:t>
      </w:r>
      <w:proofErr w:type="gramEnd"/>
      <w:r w:rsidRPr="4C173BDE">
        <w:t xml:space="preserve">/10. The mixed impressions were attributed to street cleaning efforts possibly tied to a </w:t>
      </w:r>
      <w:proofErr w:type="gramStart"/>
      <w:r w:rsidRPr="4C173BDE">
        <w:t>Business  Improvement</w:t>
      </w:r>
      <w:proofErr w:type="gramEnd"/>
      <w:r w:rsidRPr="4C173BDE">
        <w:t xml:space="preserve"> District (BID) and a visible city infrastructure presence, such as Fire Station 13 </w:t>
      </w:r>
      <w:proofErr w:type="gramStart"/>
      <w:r w:rsidRPr="4C173BDE">
        <w:t>near  Westmoreland</w:t>
      </w:r>
      <w:proofErr w:type="gramEnd"/>
      <w:r w:rsidRPr="4C173BDE">
        <w:t xml:space="preserve">. </w:t>
      </w:r>
    </w:p>
    <w:p w14:paraId="461136CF" w14:textId="274D03D1" w:rsidR="7A9B0BF4" w:rsidRDefault="5C0687C0" w:rsidP="009538CA">
      <w:pPr>
        <w:pStyle w:val="Heading3"/>
        <w:rPr>
          <w:rFonts w:eastAsia="Arial"/>
        </w:rPr>
      </w:pPr>
      <w:bookmarkStart w:id="73" w:name="_Toc198799465"/>
      <w:r w:rsidRPr="5C0687C0">
        <w:rPr>
          <w:rFonts w:eastAsia="Arial"/>
        </w:rPr>
        <w:t>Segment 3: Vermont Ave to Catalina St</w:t>
      </w:r>
      <w:bookmarkEnd w:id="73"/>
    </w:p>
    <w:p w14:paraId="31FFB7E4" w14:textId="5133D2C5" w:rsidR="7A9B0BF4" w:rsidRDefault="7A9B0BF4" w:rsidP="00CC247D">
      <w:pPr>
        <w:pStyle w:val="BodyTextFirstIndent"/>
      </w:pPr>
      <w:r w:rsidRPr="7A9B0BF4">
        <w:t xml:space="preserve">In Segment 3, participants reported significant pedestrian discomfort due to cracked </w:t>
      </w:r>
      <w:proofErr w:type="gramStart"/>
      <w:r w:rsidRPr="7A9B0BF4">
        <w:t>sidewalks,  obstructions</w:t>
      </w:r>
      <w:proofErr w:type="gramEnd"/>
      <w:r w:rsidRPr="7A9B0BF4">
        <w:t xml:space="preserve">, and poor street conditions. Although public transit infrastructure was present, the </w:t>
      </w:r>
      <w:proofErr w:type="gramStart"/>
      <w:r w:rsidRPr="7A9B0BF4">
        <w:t>area  was</w:t>
      </w:r>
      <w:proofErr w:type="gramEnd"/>
      <w:r w:rsidRPr="7A9B0BF4">
        <w:t xml:space="preserve"> described as moderately comfortable, with challenges like inadequate lighting, </w:t>
      </w:r>
      <w:proofErr w:type="gramStart"/>
      <w:r w:rsidRPr="7A9B0BF4">
        <w:t>unsafe  intersections</w:t>
      </w:r>
      <w:proofErr w:type="gramEnd"/>
      <w:r w:rsidRPr="7A9B0BF4">
        <w:t xml:space="preserve">, and fast-moving traffic compromising pedestrian safety and convenience. </w:t>
      </w:r>
    </w:p>
    <w:p w14:paraId="428B1436" w14:textId="7F69636F" w:rsidR="7A9B0BF4" w:rsidRPr="009538CA" w:rsidRDefault="5C0687C0" w:rsidP="5C0687C0">
      <w:pPr>
        <w:widowControl w:val="0"/>
        <w:pBdr>
          <w:top w:val="nil"/>
          <w:left w:val="nil"/>
          <w:bottom w:val="nil"/>
          <w:right w:val="nil"/>
          <w:between w:val="nil"/>
        </w:pBdr>
        <w:spacing w:before="221" w:line="360" w:lineRule="auto"/>
        <w:ind w:left="15"/>
        <w:rPr>
          <w:rStyle w:val="Heading5D-levelheading"/>
        </w:rPr>
      </w:pPr>
      <w:r w:rsidRPr="009538CA">
        <w:rPr>
          <w:rStyle w:val="Heading5D-levelheading"/>
        </w:rPr>
        <w:t xml:space="preserve">Pedestrian Comfort Compromised by Sidewalk Damage and Obstructions </w:t>
      </w:r>
    </w:p>
    <w:p w14:paraId="7ABB2ABB" w14:textId="68DB4B33" w:rsidR="7A9B0BF4" w:rsidRPr="00CC247D" w:rsidRDefault="7A9B0BF4" w:rsidP="00CC247D">
      <w:pPr>
        <w:pStyle w:val="BodyTextFirstIndent"/>
      </w:pPr>
      <w:r w:rsidRPr="7A9B0BF4">
        <w:t xml:space="preserve">In Segment 3, from Vermont Avenue to Catalina Street, participants observed continued issues </w:t>
      </w:r>
      <w:proofErr w:type="gramStart"/>
      <w:r w:rsidRPr="7A9B0BF4">
        <w:t>with  pedestrian</w:t>
      </w:r>
      <w:proofErr w:type="gramEnd"/>
      <w:r w:rsidRPr="7A9B0BF4">
        <w:t xml:space="preserve"> infrastructure and general street conditions. Sidewalks were frequently lifted, cracked, </w:t>
      </w:r>
      <w:proofErr w:type="gramStart"/>
      <w:r w:rsidRPr="7A9B0BF4">
        <w:t>or  broken</w:t>
      </w:r>
      <w:proofErr w:type="gramEnd"/>
      <w:r w:rsidRPr="7A9B0BF4">
        <w:t xml:space="preserve">, particularly between Vermont and New Hampshire, presenting hazards for </w:t>
      </w:r>
      <w:r w:rsidRPr="7A9B0BF4">
        <w:lastRenderedPageBreak/>
        <w:t xml:space="preserve">pedestrians </w:t>
      </w:r>
      <w:proofErr w:type="gramStart"/>
      <w:r w:rsidRPr="7A9B0BF4">
        <w:t>and  wheelchair</w:t>
      </w:r>
      <w:proofErr w:type="gramEnd"/>
      <w:r w:rsidRPr="7A9B0BF4">
        <w:t xml:space="preserve"> users. The sidewalks were also described as narrow and cluttered, with vendors, </w:t>
      </w:r>
      <w:proofErr w:type="gramStart"/>
      <w:r w:rsidRPr="7A9B0BF4">
        <w:t>bulky  items</w:t>
      </w:r>
      <w:proofErr w:type="gramEnd"/>
      <w:r w:rsidRPr="7A9B0BF4">
        <w:t xml:space="preserve">, and boxes from local businesses, such as a furniture store near Berendo, taking up </w:t>
      </w:r>
      <w:proofErr w:type="gramStart"/>
      <w:r w:rsidRPr="7A9B0BF4">
        <w:t>walkway  space</w:t>
      </w:r>
      <w:proofErr w:type="gramEnd"/>
      <w:r w:rsidRPr="7A9B0BF4">
        <w:t xml:space="preserve">. Many pedestrians were present in this segment, but the sidewalk width often did </w:t>
      </w:r>
      <w:proofErr w:type="gramStart"/>
      <w:r w:rsidRPr="7A9B0BF4">
        <w:t>not  accommodate</w:t>
      </w:r>
      <w:proofErr w:type="gramEnd"/>
      <w:r w:rsidRPr="7A9B0BF4">
        <w:t xml:space="preserve"> the foot traffic comfortably.</w:t>
      </w:r>
    </w:p>
    <w:p w14:paraId="435D0B7C" w14:textId="142CE1B6" w:rsidR="7A9B0BF4" w:rsidRDefault="7A9B0BF4" w:rsidP="7A9B0BF4">
      <w:pPr>
        <w:widowControl w:val="0"/>
        <w:pBdr>
          <w:top w:val="nil"/>
          <w:left w:val="nil"/>
          <w:bottom w:val="nil"/>
          <w:right w:val="nil"/>
          <w:between w:val="nil"/>
        </w:pBdr>
        <w:spacing w:line="360" w:lineRule="auto"/>
        <w:ind w:left="597" w:right="645"/>
        <w:jc w:val="center"/>
        <w:rPr>
          <w:rFonts w:ascii="Arial" w:eastAsia="Arial" w:hAnsi="Arial" w:cs="Arial"/>
          <w:color w:val="000000" w:themeColor="text1"/>
        </w:rPr>
      </w:pPr>
      <w:r>
        <w:rPr>
          <w:noProof/>
        </w:rPr>
        <w:drawing>
          <wp:inline distT="0" distB="0" distL="0" distR="0" wp14:anchorId="3A1C73C6" wp14:editId="0E019D3F">
            <wp:extent cx="5172075" cy="2486025"/>
            <wp:effectExtent l="0" t="0" r="0" b="0"/>
            <wp:docPr id="1911120598" name="Picture 191112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172075" cy="2486025"/>
                    </a:xfrm>
                    <a:prstGeom prst="rect">
                      <a:avLst/>
                    </a:prstGeom>
                  </pic:spPr>
                </pic:pic>
              </a:graphicData>
            </a:graphic>
          </wp:inline>
        </w:drawing>
      </w:r>
      <w:r w:rsidRPr="7A9B0BF4">
        <w:rPr>
          <w:rFonts w:ascii="Arial" w:eastAsia="Arial" w:hAnsi="Arial" w:cs="Arial"/>
          <w:color w:val="000000" w:themeColor="text1"/>
        </w:rPr>
        <w:t xml:space="preserve">Figure 7. Boxes reducing sidewalk space. </w:t>
      </w:r>
    </w:p>
    <w:p w14:paraId="60F92758" w14:textId="6FEE597A" w:rsidR="7A9B0BF4" w:rsidRPr="009538CA" w:rsidRDefault="5C0687C0" w:rsidP="5C0687C0">
      <w:pPr>
        <w:widowControl w:val="0"/>
        <w:pBdr>
          <w:top w:val="nil"/>
          <w:left w:val="nil"/>
          <w:bottom w:val="nil"/>
          <w:right w:val="nil"/>
          <w:between w:val="nil"/>
        </w:pBdr>
        <w:spacing w:before="86" w:line="360" w:lineRule="auto"/>
        <w:ind w:left="8"/>
        <w:rPr>
          <w:rStyle w:val="Heading5D-levelheading"/>
        </w:rPr>
      </w:pPr>
      <w:r w:rsidRPr="009538CA">
        <w:rPr>
          <w:rStyle w:val="Heading5D-levelheading"/>
        </w:rPr>
        <w:t xml:space="preserve">Street Conditions, Poor Lighting, and Unsafe Intersections </w:t>
      </w:r>
    </w:p>
    <w:p w14:paraId="5429441E" w14:textId="4978900F" w:rsidR="7A9B0BF4" w:rsidRDefault="7A9B0BF4" w:rsidP="00CC247D">
      <w:pPr>
        <w:pStyle w:val="BodyTextFirstIndent"/>
      </w:pPr>
      <w:r w:rsidRPr="7A9B0BF4">
        <w:t xml:space="preserve">Several locations had potholes, uneven street surfaces, and cracked asphalt, especially near </w:t>
      </w:r>
      <w:proofErr w:type="gramStart"/>
      <w:r w:rsidRPr="7A9B0BF4">
        <w:t>Catalina  and</w:t>
      </w:r>
      <w:proofErr w:type="gramEnd"/>
      <w:r w:rsidRPr="7A9B0BF4">
        <w:t xml:space="preserve"> between Vermont and New Hampshire. Street lighting was reported as poor, with one </w:t>
      </w:r>
      <w:proofErr w:type="gramStart"/>
      <w:r w:rsidRPr="7A9B0BF4">
        <w:t>open  electrical</w:t>
      </w:r>
      <w:proofErr w:type="gramEnd"/>
      <w:r w:rsidRPr="7A9B0BF4">
        <w:t xml:space="preserve"> box noted and concerns about the area being very dark at night. Observers mentioned </w:t>
      </w:r>
      <w:proofErr w:type="gramStart"/>
      <w:r w:rsidRPr="7A9B0BF4">
        <w:t>wire  theft</w:t>
      </w:r>
      <w:proofErr w:type="gramEnd"/>
      <w:r w:rsidRPr="7A9B0BF4">
        <w:t xml:space="preserve"> from utility infrastructure, and damaged or exposed electrical fixtures, including at a nearby </w:t>
      </w:r>
      <w:proofErr w:type="gramStart"/>
      <w:r w:rsidRPr="7A9B0BF4">
        <w:t>fire  station</w:t>
      </w:r>
      <w:proofErr w:type="gramEnd"/>
      <w:r w:rsidRPr="7A9B0BF4">
        <w:t xml:space="preserve">. Crosswalks were faded or in poor condition, particularly at the Vermont intersection, and </w:t>
      </w:r>
      <w:proofErr w:type="gramStart"/>
      <w:r w:rsidRPr="7A9B0BF4">
        <w:t>one  speed</w:t>
      </w:r>
      <w:proofErr w:type="gramEnd"/>
      <w:r w:rsidRPr="7A9B0BF4">
        <w:t xml:space="preserve"> feedback sign near Vermont was not functioning. There were also complaints about not having enough time for pedestrians to cross at intersections like Catalina. </w:t>
      </w:r>
    </w:p>
    <w:p w14:paraId="3BC9AD52" w14:textId="52781237" w:rsidR="7A9B0BF4" w:rsidRPr="009538CA" w:rsidRDefault="5C0687C0" w:rsidP="5C0687C0">
      <w:pPr>
        <w:widowControl w:val="0"/>
        <w:pBdr>
          <w:top w:val="nil"/>
          <w:left w:val="nil"/>
          <w:bottom w:val="nil"/>
          <w:right w:val="nil"/>
          <w:between w:val="nil"/>
        </w:pBdr>
        <w:spacing w:before="224" w:line="360" w:lineRule="auto"/>
        <w:ind w:left="15"/>
        <w:rPr>
          <w:rStyle w:val="Heading5D-levelheading"/>
        </w:rPr>
      </w:pPr>
      <w:r w:rsidRPr="009538CA">
        <w:rPr>
          <w:rStyle w:val="Heading5D-levelheading"/>
        </w:rPr>
        <w:t xml:space="preserve">Public Transit Infrastructure and Overall Comfort </w:t>
      </w:r>
    </w:p>
    <w:p w14:paraId="4C30414E" w14:textId="2E3048D1" w:rsidR="7A9B0BF4" w:rsidRDefault="7A9B0BF4" w:rsidP="00CC247D">
      <w:pPr>
        <w:pStyle w:val="BodyTextFirstIndent"/>
        <w:rPr>
          <w:rFonts w:eastAsia="Arial" w:cs="Arial"/>
          <w:color w:val="FFFFFF" w:themeColor="background1"/>
        </w:rPr>
      </w:pPr>
      <w:r w:rsidRPr="7A9B0BF4">
        <w:t xml:space="preserve">Traffic observations included fast-moving cars and instances of unsafe vehicle behavior, </w:t>
      </w:r>
      <w:proofErr w:type="gramStart"/>
      <w:r w:rsidRPr="7A9B0BF4">
        <w:t>including  drivers</w:t>
      </w:r>
      <w:proofErr w:type="gramEnd"/>
      <w:r w:rsidRPr="7A9B0BF4">
        <w:t xml:space="preserve"> going straight through intersections from incorrect lanes at New Hampshire. Scooters </w:t>
      </w:r>
      <w:proofErr w:type="gramStart"/>
      <w:r w:rsidRPr="7A9B0BF4">
        <w:t>and  skateboards</w:t>
      </w:r>
      <w:proofErr w:type="gramEnd"/>
      <w:r w:rsidRPr="7A9B0BF4">
        <w:t xml:space="preserve"> were seen riding on sidewalks, adding to congestion and safety concerns. Despite </w:t>
      </w:r>
      <w:proofErr w:type="gramStart"/>
      <w:r w:rsidRPr="7A9B0BF4">
        <w:t>some  areas</w:t>
      </w:r>
      <w:proofErr w:type="gramEnd"/>
      <w:r w:rsidRPr="7A9B0BF4">
        <w:t xml:space="preserve"> feeling slightly wider—particularly between Catalina and Berendo—the overall </w:t>
      </w:r>
      <w:proofErr w:type="gramStart"/>
      <w:r w:rsidRPr="7A9B0BF4">
        <w:t>pedestrian  environment</w:t>
      </w:r>
      <w:proofErr w:type="gramEnd"/>
      <w:r w:rsidRPr="7A9B0BF4">
        <w:t xml:space="preserve"> was limited by sidewalk quality, lighting issues, and vehicle behavior. Public </w:t>
      </w:r>
      <w:proofErr w:type="gramStart"/>
      <w:r w:rsidRPr="7A9B0BF4">
        <w:t>transit  infrastructure</w:t>
      </w:r>
      <w:proofErr w:type="gramEnd"/>
      <w:r w:rsidRPr="7A9B0BF4">
        <w:t xml:space="preserve"> such as Metro’s 754 Rapid Line and several bus stops were present, though </w:t>
      </w:r>
      <w:r w:rsidRPr="7A9B0BF4">
        <w:lastRenderedPageBreak/>
        <w:t xml:space="preserve">some </w:t>
      </w:r>
      <w:proofErr w:type="gramStart"/>
      <w:r w:rsidRPr="7A9B0BF4">
        <w:t>were  noted</w:t>
      </w:r>
      <w:proofErr w:type="gramEnd"/>
      <w:r w:rsidRPr="7A9B0BF4">
        <w:t xml:space="preserve"> as needing general improvement. Participants described the segment as </w:t>
      </w:r>
      <w:proofErr w:type="gramStart"/>
      <w:r w:rsidRPr="7A9B0BF4">
        <w:t>moderately  comfortable</w:t>
      </w:r>
      <w:proofErr w:type="gramEnd"/>
      <w:r w:rsidRPr="7A9B0BF4">
        <w:t xml:space="preserve"> but marked by several physical and environmental challenges. </w:t>
      </w:r>
      <w:r w:rsidRPr="7A9B0BF4">
        <w:rPr>
          <w:rFonts w:eastAsia="Arial" w:cs="Arial"/>
          <w:color w:val="FFFFFF" w:themeColor="background1"/>
        </w:rPr>
        <w:t xml:space="preserve">P </w:t>
      </w:r>
    </w:p>
    <w:p w14:paraId="03A54DAA" w14:textId="77713DCC" w:rsidR="7A9B0BF4" w:rsidRDefault="7A9B0BF4" w:rsidP="7A9B0BF4">
      <w:pPr>
        <w:widowControl w:val="0"/>
        <w:pBdr>
          <w:top w:val="nil"/>
          <w:left w:val="nil"/>
          <w:bottom w:val="nil"/>
          <w:right w:val="nil"/>
          <w:between w:val="nil"/>
        </w:pBdr>
        <w:spacing w:line="360" w:lineRule="auto"/>
        <w:ind w:left="447" w:right="502"/>
        <w:jc w:val="center"/>
        <w:rPr>
          <w:rFonts w:ascii="Arial" w:eastAsia="Arial" w:hAnsi="Arial" w:cs="Arial"/>
          <w:color w:val="000000" w:themeColor="text1"/>
        </w:rPr>
      </w:pPr>
      <w:r>
        <w:rPr>
          <w:noProof/>
        </w:rPr>
        <w:drawing>
          <wp:inline distT="0" distB="0" distL="0" distR="0" wp14:anchorId="479C44A9" wp14:editId="5634FCC9">
            <wp:extent cx="5362576" cy="2914650"/>
            <wp:effectExtent l="0" t="0" r="0" b="0"/>
            <wp:docPr id="914468681" name="Picture 91446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62576" cy="2914650"/>
                    </a:xfrm>
                    <a:prstGeom prst="rect">
                      <a:avLst/>
                    </a:prstGeom>
                  </pic:spPr>
                </pic:pic>
              </a:graphicData>
            </a:graphic>
          </wp:inline>
        </w:drawing>
      </w:r>
      <w:r w:rsidRPr="7A9B0BF4">
        <w:rPr>
          <w:rFonts w:ascii="Arial" w:eastAsia="Arial" w:hAnsi="Arial" w:cs="Arial"/>
          <w:color w:val="000000" w:themeColor="text1"/>
        </w:rPr>
        <w:t xml:space="preserve">Figure 8. Presence of public transit infrastructure. </w:t>
      </w:r>
    </w:p>
    <w:p w14:paraId="6270BDF1" w14:textId="56D4C2CD" w:rsidR="7A9B0BF4" w:rsidRDefault="5C0687C0" w:rsidP="009538CA">
      <w:pPr>
        <w:pStyle w:val="Heading3"/>
        <w:rPr>
          <w:rFonts w:eastAsia="Arial"/>
        </w:rPr>
      </w:pPr>
      <w:bookmarkStart w:id="74" w:name="_Toc198799466"/>
      <w:r w:rsidRPr="5C0687C0">
        <w:rPr>
          <w:rFonts w:eastAsia="Arial"/>
        </w:rPr>
        <w:t>Summary</w:t>
      </w:r>
      <w:bookmarkEnd w:id="74"/>
      <w:r w:rsidRPr="5C0687C0">
        <w:rPr>
          <w:rFonts w:eastAsia="Arial"/>
        </w:rPr>
        <w:t xml:space="preserve"> </w:t>
      </w:r>
    </w:p>
    <w:p w14:paraId="64B23C86" w14:textId="258536DA" w:rsidR="7A9B0BF4" w:rsidRPr="00CC247D" w:rsidRDefault="7A9B0BF4" w:rsidP="00CC247D">
      <w:pPr>
        <w:pStyle w:val="BodyTextFirstIndent"/>
      </w:pPr>
      <w:r w:rsidRPr="7A9B0BF4">
        <w:t xml:space="preserve">The Pico Walk Audit, conducted in three segments from Bonnie Brae Street to Catalina </w:t>
      </w:r>
      <w:proofErr w:type="gramStart"/>
      <w:r w:rsidRPr="7A9B0BF4">
        <w:t>Street,  revealed</w:t>
      </w:r>
      <w:proofErr w:type="gramEnd"/>
      <w:r w:rsidRPr="7A9B0BF4">
        <w:t xml:space="preserve"> consistent issues affecting pedestrian and cyclist safety, accessibility, and comfort.  Participants across all segments reported damaged or uneven sidewalks, faded or </w:t>
      </w:r>
      <w:proofErr w:type="gramStart"/>
      <w:r w:rsidRPr="7A9B0BF4">
        <w:t>missing  crosswalks</w:t>
      </w:r>
      <w:proofErr w:type="gramEnd"/>
      <w:r w:rsidRPr="7A9B0BF4">
        <w:t xml:space="preserve">, and frequent obstructions from vendors, bulky items, and encampments, </w:t>
      </w:r>
      <w:proofErr w:type="gramStart"/>
      <w:r w:rsidRPr="7A9B0BF4">
        <w:t>making  navigation</w:t>
      </w:r>
      <w:proofErr w:type="gramEnd"/>
      <w:r w:rsidRPr="7A9B0BF4">
        <w:t xml:space="preserve"> difficult—especially for people using mobility devices. Bicyclists were often seen riding </w:t>
      </w:r>
      <w:proofErr w:type="gramStart"/>
      <w:r w:rsidRPr="7A9B0BF4">
        <w:t>on  sidewalks</w:t>
      </w:r>
      <w:proofErr w:type="gramEnd"/>
      <w:r w:rsidRPr="7A9B0BF4">
        <w:t xml:space="preserve"> or against traffic due to a lack of dedicated bike infrastructure, and scooters and </w:t>
      </w:r>
      <w:proofErr w:type="gramStart"/>
      <w:r w:rsidRPr="7A9B0BF4">
        <w:t>dockless  bikes</w:t>
      </w:r>
      <w:proofErr w:type="gramEnd"/>
      <w:r w:rsidRPr="7A9B0BF4">
        <w:t xml:space="preserve"> frequently blocked pedestrian paths. Speeding was a major concern throughout the </w:t>
      </w:r>
      <w:proofErr w:type="gramStart"/>
      <w:r w:rsidRPr="7A9B0BF4">
        <w:t>corridor,  with</w:t>
      </w:r>
      <w:proofErr w:type="gramEnd"/>
      <w:r w:rsidRPr="7A9B0BF4">
        <w:t xml:space="preserve"> multiple reports of fast-moving vehicles and unsafe driver behavior at intersections. </w:t>
      </w:r>
      <w:proofErr w:type="gramStart"/>
      <w:r w:rsidRPr="7A9B0BF4">
        <w:t>Poor  lighting</w:t>
      </w:r>
      <w:proofErr w:type="gramEnd"/>
      <w:r w:rsidRPr="7A9B0BF4">
        <w:t xml:space="preserve">, non-functioning pedestrian signals, and exposed electrical fixtures added to the safety risks.  While some amenities like bus stops, bike parking, and EV charging stations were present, </w:t>
      </w:r>
      <w:proofErr w:type="gramStart"/>
      <w:r w:rsidRPr="7A9B0BF4">
        <w:t>the  chargers</w:t>
      </w:r>
      <w:proofErr w:type="gramEnd"/>
      <w:r w:rsidRPr="7A9B0BF4">
        <w:t xml:space="preserve"> appeared abandoned and underused. Overall, conditions were described as only </w:t>
      </w:r>
      <w:proofErr w:type="gramStart"/>
      <w:r w:rsidRPr="7A9B0BF4">
        <w:t>moderately  comfortable</w:t>
      </w:r>
      <w:proofErr w:type="gramEnd"/>
      <w:r w:rsidRPr="7A9B0BF4">
        <w:t xml:space="preserve"> due to persistent issues with traffic behavior, sidewalk congestion, and inadequate </w:t>
      </w:r>
      <w:proofErr w:type="gramStart"/>
      <w:r w:rsidRPr="7A9B0BF4">
        <w:t>space  for</w:t>
      </w:r>
      <w:proofErr w:type="gramEnd"/>
      <w:r w:rsidRPr="7A9B0BF4">
        <w:t xml:space="preserve"> both walking and biking.</w:t>
      </w:r>
    </w:p>
    <w:p w14:paraId="27736B2F" w14:textId="7CB88282" w:rsidR="5C8D92B0" w:rsidRPr="009538CA" w:rsidRDefault="263627BD" w:rsidP="009538CA">
      <w:pPr>
        <w:pStyle w:val="Heading2"/>
      </w:pPr>
      <w:bookmarkStart w:id="75" w:name="_Toc198799467"/>
      <w:r w:rsidRPr="009538CA">
        <w:lastRenderedPageBreak/>
        <w:t>Observations from Project and Engagement Team</w:t>
      </w:r>
      <w:bookmarkEnd w:id="75"/>
    </w:p>
    <w:p w14:paraId="54ACEA23" w14:textId="7D28997B" w:rsidR="4A769EB3" w:rsidRDefault="263627BD" w:rsidP="00CC247D">
      <w:pPr>
        <w:pStyle w:val="BodyTextFirstIndent"/>
      </w:pPr>
      <w:r w:rsidRPr="263627BD">
        <w:t>On May 7, 2025, the KDI and LADOT team walked along Pico Boulevard from 9:30 AM to 11:00 AM, covering the stretch between S. Hoover St. and Arapahoe St. The goal was to gather personal stories from residents—insights that are often missed through other engagement methods. The conversations focused on the main challenges residents face, their ideas for transforming the street to benefit everyone, and how they would like to be engaged throughout the project.</w:t>
      </w:r>
    </w:p>
    <w:p w14:paraId="1BBD1CCE" w14:textId="3414CDDC" w:rsidR="263627BD" w:rsidRDefault="19E1B1DF" w:rsidP="009538CA">
      <w:pPr>
        <w:pStyle w:val="Heading3"/>
        <w:rPr>
          <w:rFonts w:eastAsia="Arial"/>
        </w:rPr>
      </w:pPr>
      <w:bookmarkStart w:id="76" w:name="_Toc198799468"/>
      <w:r w:rsidRPr="19E1B1DF">
        <w:rPr>
          <w:rFonts w:eastAsia="Arial"/>
        </w:rPr>
        <w:t>Means of Transportation and Pedestrian Safety</w:t>
      </w:r>
      <w:bookmarkEnd w:id="76"/>
    </w:p>
    <w:p w14:paraId="0B164580" w14:textId="6688EB86" w:rsidR="263627BD" w:rsidRDefault="4C173BDE" w:rsidP="00CC247D">
      <w:pPr>
        <w:pStyle w:val="BodyTextFirstIndent"/>
        <w:rPr>
          <w:rFonts w:eastAsia="Arial" w:cs="Arial"/>
        </w:rPr>
      </w:pPr>
      <w:r>
        <w:t xml:space="preserve">Community members indicated that they regularly walk, bike, and use the bus. Many residents rely on public transit and walking as their primary mode of transportation. However, individuals frequently </w:t>
      </w:r>
      <w:proofErr w:type="gramStart"/>
      <w:r>
        <w:t>expressed</w:t>
      </w:r>
      <w:proofErr w:type="gramEnd"/>
      <w:r>
        <w:t xml:space="preserve"> concerns that unsafe alleyways, aggressive drivers, and areas lacking adequate lighting create dangerous conditions for pedestrians. Similarly, residents cited safety concerns resulting sidewalk conflict between on-foot pedestrians and fast-moving scooters and bikes. In addition, some individuals expressed that they felt a lack of personal safety when walking in sight of visible homelessness, and reports of graffiti, trash, and sidewalk obstructions affect the sense of comfort and dignity in public spaces.</w:t>
      </w:r>
    </w:p>
    <w:p w14:paraId="62FE5904" w14:textId="1E001354" w:rsidR="33035EBD" w:rsidRDefault="4C173BDE" w:rsidP="00CC247D">
      <w:pPr>
        <w:pStyle w:val="BodyTextFirstIndent"/>
        <w:rPr>
          <w:rFonts w:eastAsia="Arial" w:cs="Arial"/>
        </w:rPr>
      </w:pPr>
      <w:r>
        <w:t>Pedestrian burdens are often distributed unevenly across groups. For instance, older adults, women with children, and individuals with disabilities emphasized how brief pedestrian signal times create difficulties crossing the street and navigating the Pico Boulevard. Additionally, the incidence of general pedestrian safety issues such as inadequate lighting, a lack of crosswalks, and unsafe interactions with vehicles is greater for these groups.</w:t>
      </w:r>
    </w:p>
    <w:p w14:paraId="7736BB24" w14:textId="7DFC9E1E" w:rsidR="33035EBD" w:rsidRDefault="33035EBD" w:rsidP="009538CA">
      <w:pPr>
        <w:pStyle w:val="Heading3"/>
        <w:rPr>
          <w:rFonts w:eastAsia="Arial"/>
        </w:rPr>
      </w:pPr>
      <w:bookmarkStart w:id="77" w:name="_Toc198799469"/>
      <w:r w:rsidRPr="33035EBD">
        <w:rPr>
          <w:rFonts w:eastAsia="Arial"/>
        </w:rPr>
        <w:t>Informing Residents of Projects</w:t>
      </w:r>
      <w:bookmarkEnd w:id="77"/>
    </w:p>
    <w:p w14:paraId="011895DB" w14:textId="2E065BF0" w:rsidR="28A28F22" w:rsidRDefault="773E9380" w:rsidP="00CC247D">
      <w:pPr>
        <w:pStyle w:val="BodyTextFirstIndent"/>
      </w:pPr>
      <w:r w:rsidRPr="773E9380">
        <w:t xml:space="preserve">Most residents indicated that they are unaware of projects unless they receive flyers or hear from others directly. They expressed a preference for outreach via flyers, posters, and local news as opposed to internet-based updates. They also noted the importance of communicating with images and other visuals to surmount language and literacy barriers. Specifically, local business owners suggested putting posters in stores and on posts to reach those “in their own world”. </w:t>
      </w:r>
    </w:p>
    <w:p w14:paraId="1D2367CC" w14:textId="77777777" w:rsidR="00C85F77" w:rsidRDefault="00C85F77" w:rsidP="00CC247D">
      <w:pPr>
        <w:pStyle w:val="BodyTextFirstIndent"/>
      </w:pPr>
    </w:p>
    <w:p w14:paraId="5A1E48E6" w14:textId="3328F77A" w:rsidR="00C85F77" w:rsidRPr="00C85F77"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"I think the best thing [to engage and inform] is the way they are doing it now — </w:t>
      </w:r>
      <w:r w:rsidRPr="00C85F77">
        <w:rPr>
          <w:rFonts w:eastAsia="Arial" w:cs="Arial"/>
          <w:i/>
          <w:iCs/>
          <w:color w:val="0A4C6A" w:themeColor="text2"/>
          <w:sz w:val="24"/>
          <w:szCs w:val="24"/>
        </w:rPr>
        <w:lastRenderedPageBreak/>
        <w:t>talking to people. Flyers or posters? We take them and don’t read them."</w:t>
      </w:r>
    </w:p>
    <w:p w14:paraId="56DF932B" w14:textId="77777777" w:rsidR="00C85F77" w:rsidRPr="00BC5769" w:rsidRDefault="00C85F77" w:rsidP="00C85F77">
      <w:pPr>
        <w:pStyle w:val="BodyTextFirstIndent"/>
        <w:widowControl w:val="0"/>
        <w:pBdr>
          <w:top w:val="single" w:sz="8" w:space="1" w:color="00578B" w:themeColor="accent3"/>
          <w:bottom w:val="single" w:sz="8" w:space="1" w:color="00578B" w:themeColor="accent3"/>
        </w:pBdr>
        <w:ind w:firstLine="0"/>
        <w:jc w:val="center"/>
        <w:rPr>
          <w:rFonts w:eastAsia="Arial" w:cs="Arial"/>
          <w:i/>
          <w:iCs/>
          <w:color w:val="0A4C6A" w:themeColor="text2"/>
          <w:sz w:val="24"/>
          <w:szCs w:val="24"/>
          <w:lang w:val="es-AR"/>
        </w:rPr>
      </w:pPr>
      <w:r w:rsidRPr="00BC5769">
        <w:rPr>
          <w:rFonts w:eastAsia="Arial" w:cs="Arial"/>
          <w:i/>
          <w:iCs/>
          <w:color w:val="0A4C6A" w:themeColor="text2"/>
          <w:sz w:val="24"/>
          <w:szCs w:val="24"/>
          <w:lang w:val="es-AR"/>
        </w:rPr>
        <w:t xml:space="preserve">"Creo que lo mejor es como lo están haciendo ahora — hablando con la gente. Volantes o carteles los </w:t>
      </w:r>
      <w:proofErr w:type="gramStart"/>
      <w:r w:rsidRPr="00BC5769">
        <w:rPr>
          <w:rFonts w:eastAsia="Arial" w:cs="Arial"/>
          <w:i/>
          <w:iCs/>
          <w:color w:val="0A4C6A" w:themeColor="text2"/>
          <w:sz w:val="24"/>
          <w:szCs w:val="24"/>
          <w:lang w:val="es-AR"/>
        </w:rPr>
        <w:t>tomamos</w:t>
      </w:r>
      <w:proofErr w:type="gramEnd"/>
      <w:r w:rsidRPr="00BC5769">
        <w:rPr>
          <w:rFonts w:eastAsia="Arial" w:cs="Arial"/>
          <w:i/>
          <w:iCs/>
          <w:color w:val="0A4C6A" w:themeColor="text2"/>
          <w:sz w:val="24"/>
          <w:szCs w:val="24"/>
          <w:lang w:val="es-AR"/>
        </w:rPr>
        <w:t xml:space="preserve"> pero no los leemos.”</w:t>
      </w:r>
    </w:p>
    <w:p w14:paraId="4187384C" w14:textId="28E42A6B" w:rsidR="00C85F77" w:rsidRPr="00BC5769" w:rsidRDefault="00C85F77" w:rsidP="00C85F77">
      <w:pPr>
        <w:pStyle w:val="BodyTextFirstIndent"/>
        <w:widowControl w:val="0"/>
        <w:pBdr>
          <w:top w:val="single" w:sz="8" w:space="1" w:color="00578B" w:themeColor="accent3"/>
          <w:bottom w:val="single" w:sz="8" w:space="1" w:color="00578B" w:themeColor="accent3"/>
        </w:pBdr>
        <w:ind w:firstLine="0"/>
        <w:jc w:val="right"/>
        <w:rPr>
          <w:rFonts w:eastAsia="Arial" w:cs="Arial"/>
          <w:i/>
          <w:iCs/>
          <w:color w:val="0A4C6A" w:themeColor="text2"/>
          <w:sz w:val="24"/>
          <w:szCs w:val="24"/>
          <w:lang w:val="es-AR"/>
        </w:rPr>
      </w:pPr>
      <w:r w:rsidRPr="00BC5769">
        <w:rPr>
          <w:rFonts w:eastAsia="Arial" w:cs="Arial"/>
          <w:i/>
          <w:iCs/>
          <w:color w:val="0A4C6A" w:themeColor="text2"/>
          <w:sz w:val="24"/>
          <w:szCs w:val="24"/>
          <w:lang w:val="es-AR"/>
        </w:rPr>
        <w:t xml:space="preserve">— Scooter </w:t>
      </w:r>
      <w:proofErr w:type="spellStart"/>
      <w:r w:rsidRPr="00BC5769">
        <w:rPr>
          <w:rFonts w:eastAsia="Arial" w:cs="Arial"/>
          <w:i/>
          <w:iCs/>
          <w:color w:val="0A4C6A" w:themeColor="text2"/>
          <w:sz w:val="24"/>
          <w:szCs w:val="24"/>
          <w:lang w:val="es-AR"/>
        </w:rPr>
        <w:t>rider</w:t>
      </w:r>
      <w:proofErr w:type="spellEnd"/>
    </w:p>
    <w:p w14:paraId="6F7BF334" w14:textId="36260AAC" w:rsidR="4A769EB3" w:rsidRDefault="773E9380" w:rsidP="009538CA">
      <w:pPr>
        <w:pStyle w:val="Heading3"/>
      </w:pPr>
      <w:bookmarkStart w:id="78" w:name="_Toc198799470"/>
      <w:r w:rsidRPr="773E9380">
        <w:t>Suggestions From Residents to Improve Pedestrian Safety</w:t>
      </w:r>
      <w:bookmarkEnd w:id="78"/>
    </w:p>
    <w:p w14:paraId="69ABE1DB" w14:textId="5DBDAA8C" w:rsidR="773E9380" w:rsidRDefault="773E9380" w:rsidP="00CC247D">
      <w:pPr>
        <w:pStyle w:val="BodyTextFirstIndent"/>
      </w:pPr>
      <w:r>
        <w:t xml:space="preserve">A recurring concern across interviews was that poor nighttime visibility leads to feelings of insecurity, and residents accordingly requested increased lighting. They also strongly </w:t>
      </w:r>
      <w:proofErr w:type="gramStart"/>
      <w:r>
        <w:t>supported</w:t>
      </w:r>
      <w:proofErr w:type="gramEnd"/>
      <w:r>
        <w:t xml:space="preserve"> protected bike lanes, as painted lines are not seen as sufficient for safety due to frequent vehicle incursions and disrespect for cyclists’ space. Several residents mentioned the need to repave streets, as frequent potholes and broken </w:t>
      </w:r>
      <w:proofErr w:type="gramStart"/>
      <w:r>
        <w:t>pavement</w:t>
      </w:r>
      <w:proofErr w:type="gramEnd"/>
      <w:r>
        <w:t xml:space="preserve"> are dangerous for cyclists. Community members also expressed a need to increase pedestrian safety on </w:t>
      </w:r>
      <w:proofErr w:type="gramStart"/>
      <w:r>
        <w:t>sidewalk</w:t>
      </w:r>
      <w:proofErr w:type="gramEnd"/>
      <w:r>
        <w:t xml:space="preserve">. They emphasized that scooters and e-bikes use sidewalks aggressively and sometimes cause accidents, necessitating designated zones or greater enforcement. They also indicated a need for more clearly marked, visible pedestrian crossings, especially </w:t>
      </w:r>
      <w:proofErr w:type="gramStart"/>
      <w:r>
        <w:t>nears</w:t>
      </w:r>
      <w:proofErr w:type="gramEnd"/>
      <w:r>
        <w:t xml:space="preserve"> schools and intersections like Bonnie Brae &amp; Pico. Some </w:t>
      </w:r>
      <w:proofErr w:type="gramStart"/>
      <w:r>
        <w:t>individuals</w:t>
      </w:r>
      <w:proofErr w:type="gramEnd"/>
      <w:r>
        <w:t xml:space="preserve"> a positive view of biking, particularly for mobility and health, and expressed interest in improving the </w:t>
      </w:r>
      <w:proofErr w:type="gramStart"/>
      <w:r>
        <w:t>cyclist</w:t>
      </w:r>
      <w:proofErr w:type="gramEnd"/>
      <w:r>
        <w:t xml:space="preserve"> experience to encourage mode shift.</w:t>
      </w:r>
    </w:p>
    <w:p w14:paraId="25DABB07" w14:textId="0AFC3A7F" w:rsidR="5C8D92B0" w:rsidRDefault="5F2AF817" w:rsidP="009538CA">
      <w:pPr>
        <w:pStyle w:val="Heading2"/>
      </w:pPr>
      <w:bookmarkStart w:id="79" w:name="_Toc198799471"/>
      <w:commentRangeStart w:id="80"/>
      <w:r w:rsidRPr="5F2AF817">
        <w:t>Storytelling</w:t>
      </w:r>
      <w:commentRangeEnd w:id="80"/>
      <w:r w:rsidR="00CC247D">
        <w:rPr>
          <w:rStyle w:val="CommentReference"/>
          <w:rFonts w:eastAsiaTheme="minorHAnsi" w:cstheme="minorBidi"/>
          <w:color w:val="auto"/>
        </w:rPr>
        <w:commentReference w:id="80"/>
      </w:r>
      <w:r w:rsidRPr="5F2AF817">
        <w:t xml:space="preserve"> and </w:t>
      </w:r>
      <w:r w:rsidRPr="009538CA">
        <w:t>Participatory</w:t>
      </w:r>
      <w:r w:rsidRPr="5F2AF817">
        <w:t xml:space="preserve"> Planning</w:t>
      </w:r>
      <w:bookmarkEnd w:id="79"/>
    </w:p>
    <w:p w14:paraId="53D78906" w14:textId="2FDAB01D" w:rsidR="5C8D92B0" w:rsidRDefault="5F2AF817" w:rsidP="5F2AF817">
      <w:pPr>
        <w:pStyle w:val="ListParagraph"/>
        <w:numPr>
          <w:ilvl w:val="0"/>
          <w:numId w:val="51"/>
        </w:numPr>
        <w:spacing w:before="200" w:after="200"/>
        <w:rPr>
          <w:rFonts w:ascii="Arial" w:eastAsia="Arial" w:hAnsi="Arial" w:cs="Arial"/>
          <w:color w:val="000000" w:themeColor="text1"/>
        </w:rPr>
      </w:pPr>
      <w:r w:rsidRPr="5F2AF817">
        <w:rPr>
          <w:rFonts w:ascii="Arial" w:eastAsia="Arial" w:hAnsi="Arial" w:cs="Arial"/>
          <w:b/>
          <w:bCs/>
          <w:color w:val="000000" w:themeColor="text1"/>
        </w:rPr>
        <w:t>Storytelling:</w:t>
      </w:r>
      <w:r w:rsidRPr="5F2AF817">
        <w:rPr>
          <w:rFonts w:ascii="Arial" w:eastAsia="Arial" w:hAnsi="Arial" w:cs="Arial"/>
          <w:color w:val="000000" w:themeColor="text1"/>
        </w:rPr>
        <w:t xml:space="preserve"> Collect qualitative insights and anecdotal evidence from community members that highlight local experiences and needs.</w:t>
      </w:r>
    </w:p>
    <w:p w14:paraId="15E66911" w14:textId="15DDDCC5" w:rsidR="5C8D92B0" w:rsidRDefault="5F2AF817" w:rsidP="5F2AF817">
      <w:pPr>
        <w:pStyle w:val="ListParagraph"/>
        <w:numPr>
          <w:ilvl w:val="0"/>
          <w:numId w:val="51"/>
        </w:numPr>
        <w:spacing w:before="200" w:after="200"/>
        <w:rPr>
          <w:rFonts w:ascii="Arial" w:eastAsia="Arial" w:hAnsi="Arial" w:cs="Arial"/>
          <w:color w:val="000000" w:themeColor="text1"/>
        </w:rPr>
      </w:pPr>
      <w:r w:rsidRPr="5F2AF817">
        <w:rPr>
          <w:rFonts w:ascii="Arial" w:eastAsia="Arial" w:hAnsi="Arial" w:cs="Arial"/>
          <w:b/>
          <w:bCs/>
          <w:color w:val="000000" w:themeColor="text1"/>
        </w:rPr>
        <w:t>Participatory Planning Activity:</w:t>
      </w:r>
      <w:r w:rsidRPr="5F2AF817">
        <w:rPr>
          <w:rFonts w:ascii="Arial" w:eastAsia="Arial" w:hAnsi="Arial" w:cs="Arial"/>
          <w:color w:val="000000" w:themeColor="text1"/>
        </w:rPr>
        <w:t xml:space="preserve"> Consider organizing a small-scale, interactive activity (e.g., mapping exercise, photo documentation) to gather visual or narrative feedback from the field visit.</w:t>
      </w:r>
    </w:p>
    <w:p w14:paraId="0A95F9CC" w14:textId="29F33731" w:rsidR="5C8D92B0" w:rsidRPr="00E007F2" w:rsidRDefault="246CA99F" w:rsidP="5F2AF817">
      <w:pPr>
        <w:pStyle w:val="Heading1"/>
        <w:rPr>
          <w:rFonts w:ascii="Arial" w:eastAsia="Arial" w:hAnsi="Arial" w:cs="Arial"/>
        </w:rPr>
      </w:pPr>
      <w:bookmarkStart w:id="81" w:name="_Toc198799472"/>
      <w:r w:rsidRPr="246CA99F">
        <w:rPr>
          <w:rFonts w:ascii="Arial" w:eastAsia="Arial" w:hAnsi="Arial" w:cs="Arial"/>
        </w:rPr>
        <w:lastRenderedPageBreak/>
        <w:t>Section 3: Key Recommendations</w:t>
      </w:r>
      <w:bookmarkEnd w:id="81"/>
      <w:r w:rsidRPr="246CA99F">
        <w:rPr>
          <w:rFonts w:ascii="Arial" w:eastAsia="Arial" w:hAnsi="Arial" w:cs="Arial"/>
        </w:rPr>
        <w:t xml:space="preserve"> </w:t>
      </w:r>
    </w:p>
    <w:p w14:paraId="00BD6C86" w14:textId="7A2A840A" w:rsidR="246CA99F" w:rsidRDefault="69904AB0" w:rsidP="246CA99F">
      <w:pPr>
        <w:pStyle w:val="BodyTextFirstIndent"/>
      </w:pPr>
      <w: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is designed to help LADOT allocate resources strategically and concentrate efforts on communities that are poised to benefit most from the projects.</w:t>
      </w:r>
    </w:p>
    <w:p w14:paraId="60E913CC" w14:textId="1CBDD503" w:rsidR="55C9AFA2" w:rsidRDefault="69904AB0" w:rsidP="5F2AF817">
      <w:pPr>
        <w:pStyle w:val="Heading2"/>
        <w:rPr>
          <w:rFonts w:ascii="Arial" w:eastAsia="Arial" w:hAnsi="Arial" w:cs="Arial"/>
        </w:rPr>
      </w:pPr>
      <w:bookmarkStart w:id="82" w:name="_Toc198799473"/>
      <w:r w:rsidRPr="69904AB0">
        <w:rPr>
          <w:rFonts w:ascii="Arial" w:eastAsia="Arial" w:hAnsi="Arial" w:cs="Arial"/>
        </w:rPr>
        <w:t>Outreach strategy recommendations based on demographics</w:t>
      </w:r>
      <w:bookmarkEnd w:id="82"/>
    </w:p>
    <w:p w14:paraId="34128ACF" w14:textId="2C9558DB" w:rsidR="5C8D92B0" w:rsidRDefault="7EC740B7" w:rsidP="5F2AF817">
      <w:pPr>
        <w:pStyle w:val="Heading3"/>
        <w:rPr>
          <w:rFonts w:ascii="Arial" w:eastAsia="Arial" w:hAnsi="Arial" w:cs="Arial"/>
        </w:rPr>
      </w:pPr>
      <w:bookmarkStart w:id="83" w:name="_Toc198799474"/>
      <w:r w:rsidRPr="7EC740B7">
        <w:rPr>
          <w:rFonts w:ascii="Arial" w:eastAsia="Arial" w:hAnsi="Arial" w:cs="Arial"/>
        </w:rPr>
        <w:t>Language Access</w:t>
      </w:r>
      <w:bookmarkEnd w:id="83"/>
    </w:p>
    <w:p w14:paraId="2BE73A04" w14:textId="51EF2CF9" w:rsidR="3BFA4EDA" w:rsidRDefault="7EC740B7" w:rsidP="7EC740B7">
      <w:pPr>
        <w:pStyle w:val="BodyTextFirstIndent"/>
      </w:pPr>
      <w:r w:rsidRPr="7EC740B7">
        <w:t xml:space="preserve">Since </w:t>
      </w:r>
      <w:proofErr w:type="gramStart"/>
      <w:r w:rsidRPr="7EC740B7">
        <w:t>a large number of</w:t>
      </w:r>
      <w:proofErr w:type="gramEnd"/>
      <w:r w:rsidRPr="7EC740B7">
        <w:t xml:space="preserve"> residents along the Pico corridor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in plain, straightforward language at approximately a 6th- to 8th-grade reading level.</w:t>
      </w:r>
    </w:p>
    <w:p w14:paraId="79AD0FBE" w14:textId="23130684" w:rsidR="3BFA4EDA" w:rsidRDefault="5D4B08DA" w:rsidP="7EC740B7">
      <w:pPr>
        <w:pStyle w:val="BodyTextFirstIndent"/>
      </w:pPr>
      <w:r>
        <w:t>In addition to Spanish, the presence of a substantial number of people of Korean descent—especially in the western portion of the corridor—suggests that including Korean-language materials as a standard component of outreach efforts will increase inclusion. Some attention should be given to Chinese and Tagalog-speaking populations as well, although these groups are smaller in size compared to the Spanish- and Korean-speaking communities.</w:t>
      </w:r>
    </w:p>
    <w:p w14:paraId="3B6911DE" w14:textId="2A7CF24D" w:rsidR="3BFA4EDA" w:rsidRDefault="7EC740B7" w:rsidP="7EC740B7">
      <w:pPr>
        <w:pStyle w:val="BodyTextFirstIndent"/>
      </w:pPr>
      <w:r w:rsidRPr="7EC740B7">
        <w:t xml:space="preserve">Geographic differences within the corridor further suggest that outreach strategies should be tailored by location. In the eastern portion of the Pico corridor, where Spanish-speaking households are particularly concentrated, engagement should emphasize Spanish-language communication. In contrast, the western portion of the corridor, which features a higher proportion of households </w:t>
      </w:r>
      <w:r w:rsidRPr="7EC740B7">
        <w:lastRenderedPageBreak/>
        <w:t>speaking Asian or Pacific Island languages, should prioritize Korean-language materials, with supplementary resources available in Chinese and Tagalog where appropriate.</w:t>
      </w:r>
    </w:p>
    <w:p w14:paraId="0876310B" w14:textId="7AF1A2E2" w:rsidR="3BFA4EDA" w:rsidRDefault="4E232A60" w:rsidP="7EC740B7">
      <w:pPr>
        <w:pStyle w:val="BodyTextFirstIndent"/>
      </w:pPr>
      <w: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14:paraId="202B8498" w14:textId="4533E1E0" w:rsidR="3BFA4EDA" w:rsidRDefault="7EC740B7" w:rsidP="7EC740B7">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14:paraId="03F5579B" w14:textId="17DC7D68" w:rsidR="3BFA4EDA" w:rsidRDefault="7EC740B7" w:rsidP="7EC740B7">
      <w:pPr>
        <w:pStyle w:val="BodyTextFirstIndent"/>
      </w:pPr>
      <w:r w:rsidRPr="7EC740B7">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14:paraId="6F07250B" w14:textId="09013C8F" w:rsidR="3BFA4EDA" w:rsidRDefault="5733880A" w:rsidP="7EC740B7">
      <w:pPr>
        <w:pStyle w:val="BodyTextFirstIndent"/>
      </w:pPr>
      <w: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14:paraId="3B61161A" w14:textId="573FEB1B" w:rsidR="5C8D92B0" w:rsidRDefault="0705C9BD" w:rsidP="5F2AF817">
      <w:pPr>
        <w:pStyle w:val="Heading3"/>
        <w:rPr>
          <w:rFonts w:ascii="Arial" w:eastAsia="Arial" w:hAnsi="Arial" w:cs="Arial"/>
        </w:rPr>
      </w:pPr>
      <w:bookmarkStart w:id="84" w:name="_Toc198799475"/>
      <w:r w:rsidRPr="0705C9BD">
        <w:rPr>
          <w:rFonts w:ascii="Arial" w:eastAsia="Arial" w:hAnsi="Arial" w:cs="Arial"/>
        </w:rPr>
        <w:t>Digital Access</w:t>
      </w:r>
      <w:bookmarkEnd w:id="84"/>
    </w:p>
    <w:p w14:paraId="674A80C8" w14:textId="66F57D9A" w:rsidR="7F99BE71" w:rsidRDefault="7F99BE71" w:rsidP="7F99BE71">
      <w:pPr>
        <w:pStyle w:val="BodyTextFirstIndent"/>
      </w:pPr>
      <w:r w:rsidRPr="7F99BE71">
        <w:t>To ensure equitable and inclusive community engagement along the Pico Boulevard corridor, outreach efforts must acknowledge and address the significant disparities in access to broadband and digital devices. Given that some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14:paraId="066A96C3" w14:textId="44BFEE8A" w:rsidR="7F99BE71" w:rsidRDefault="3B671D8C" w:rsidP="3B671D8C">
      <w:pPr>
        <w:pStyle w:val="ListParagraph"/>
        <w:numPr>
          <w:ilvl w:val="0"/>
          <w:numId w:val="15"/>
        </w:numPr>
        <w:rPr>
          <w:rFonts w:ascii="Arial" w:eastAsia="Arial" w:hAnsi="Arial" w:cs="Arial"/>
        </w:rPr>
      </w:pPr>
      <w:r w:rsidRPr="3B671D8C">
        <w:rPr>
          <w:rFonts w:ascii="Arial" w:eastAsia="Arial" w:hAnsi="Arial" w:cs="Arial"/>
        </w:rPr>
        <w:t>Printed flyers, mailers, and posters in multiple languages,</w:t>
      </w:r>
    </w:p>
    <w:p w14:paraId="511F79E1" w14:textId="5DCBB2E3" w:rsidR="0F5B6806" w:rsidRDefault="3B671D8C" w:rsidP="3B671D8C">
      <w:pPr>
        <w:pStyle w:val="ListParagraph"/>
        <w:numPr>
          <w:ilvl w:val="0"/>
          <w:numId w:val="15"/>
        </w:numPr>
        <w:rPr>
          <w:rFonts w:ascii="Arial" w:eastAsia="Arial" w:hAnsi="Arial" w:cs="Arial"/>
        </w:rPr>
      </w:pPr>
      <w:r w:rsidRPr="3B671D8C">
        <w:rPr>
          <w:rFonts w:ascii="Arial" w:eastAsia="Arial" w:hAnsi="Arial" w:cs="Arial"/>
        </w:rPr>
        <w:t>In-person outreach via community canvassers, neighborhood meetings, or events,</w:t>
      </w:r>
    </w:p>
    <w:p w14:paraId="7E5C6AA1" w14:textId="28C52628" w:rsidR="7F99BE71" w:rsidRDefault="0F5B6806" w:rsidP="3B671D8C">
      <w:pPr>
        <w:pStyle w:val="ListParagraph"/>
        <w:numPr>
          <w:ilvl w:val="0"/>
          <w:numId w:val="15"/>
        </w:numPr>
        <w:rPr>
          <w:rFonts w:ascii="Arial" w:eastAsia="Arial" w:hAnsi="Arial" w:cs="Arial"/>
        </w:rPr>
      </w:pPr>
      <w:r w:rsidRPr="3B671D8C">
        <w:rPr>
          <w:rFonts w:ascii="Arial" w:eastAsia="Arial" w:hAnsi="Arial" w:cs="Arial"/>
        </w:rPr>
        <w:lastRenderedPageBreak/>
        <w:t>Telephone-based engagement, which can be accessed from landlines or cell phones.</w:t>
      </w:r>
      <w:r w:rsidR="7F99BE71" w:rsidRPr="3B671D8C">
        <w:rPr>
          <w:rStyle w:val="EndnoteReference"/>
          <w:rFonts w:ascii="Arial" w:eastAsia="Arial" w:hAnsi="Arial" w:cs="Arial"/>
        </w:rPr>
        <w:endnoteReference w:id="5"/>
      </w:r>
    </w:p>
    <w:p w14:paraId="6AC95D31" w14:textId="0B703FD9" w:rsidR="7F99BE71" w:rsidRDefault="3CAD68F1" w:rsidP="7F99BE71">
      <w:pPr>
        <w:pStyle w:val="BodyTextFirstIndent"/>
      </w:pPr>
      <w:r w:rsidRPr="3CAD68F1">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be offered to bridge access gaps. </w:t>
      </w:r>
    </w:p>
    <w:p w14:paraId="6DCEC77C" w14:textId="07A00B1A" w:rsidR="5C8D92B0" w:rsidRDefault="0705C9BD" w:rsidP="5F2AF817">
      <w:pPr>
        <w:pStyle w:val="Heading3"/>
        <w:rPr>
          <w:rFonts w:ascii="Arial" w:eastAsia="Arial" w:hAnsi="Arial" w:cs="Arial"/>
        </w:rPr>
      </w:pPr>
      <w:bookmarkStart w:id="85" w:name="_Toc198799476"/>
      <w:r w:rsidRPr="0705C9BD">
        <w:rPr>
          <w:rFonts w:ascii="Arial" w:eastAsia="Arial" w:hAnsi="Arial" w:cs="Arial"/>
        </w:rPr>
        <w:t>Disability Status</w:t>
      </w:r>
      <w:bookmarkEnd w:id="85"/>
    </w:p>
    <w:p w14:paraId="741DA269" w14:textId="6296C51E" w:rsidR="13C2AD0B" w:rsidRDefault="13C2AD0B" w:rsidP="13C2AD0B">
      <w:pPr>
        <w:pStyle w:val="BodyTextFirstIndent"/>
      </w:pPr>
      <w:r w:rsidRPr="13C2AD0B">
        <w:t xml:space="preserve">Residents with disabilities make up approximately 11 percent of the Pico </w:t>
      </w:r>
      <w:proofErr w:type="gramStart"/>
      <w:r w:rsidRPr="13C2AD0B">
        <w:t>area</w:t>
      </w:r>
      <w:proofErr w:type="gramEnd"/>
      <w:r w:rsidRPr="13C2AD0B">
        <w:t xml:space="preserve"> population. While this rate aligns with the countywide average, residents with disabilities are not uniformly distributed across the corridor. They tend to be concentrated </w:t>
      </w:r>
      <w:proofErr w:type="gramStart"/>
      <w:r w:rsidRPr="13C2AD0B">
        <w:t>in</w:t>
      </w:r>
      <w:proofErr w:type="gramEnd"/>
      <w:r w:rsidRPr="13C2AD0B">
        <w:t xml:space="preserve"> certain census tracts, particularly in the western, northeastern, and southeastern areas. In some of these tracts, more than 15 percent of the population has a disability, and there are nine </w:t>
      </w:r>
      <w:proofErr w:type="gramStart"/>
      <w:r w:rsidRPr="13C2AD0B">
        <w:t>tracts</w:t>
      </w:r>
      <w:proofErr w:type="gramEnd"/>
      <w:r w:rsidRPr="13C2AD0B">
        <w:t xml:space="preserve"> where over 500 individuals are affected.</w:t>
      </w:r>
    </w:p>
    <w:p w14:paraId="5A611866" w14:textId="27D5A007" w:rsidR="13C2AD0B" w:rsidRDefault="13C2AD0B" w:rsidP="13C2AD0B">
      <w:pPr>
        <w:pStyle w:val="BodyTextFirstIndent"/>
      </w:pPr>
      <w:r w:rsidRPr="13C2AD0B">
        <w:t xml:space="preserve">Patterns of disability also vary by type. For example, while the median tract has 65 residents with </w:t>
      </w:r>
      <w:proofErr w:type="gramStart"/>
      <w:r w:rsidRPr="13C2AD0B">
        <w:t>a vision</w:t>
      </w:r>
      <w:proofErr w:type="gramEnd"/>
      <w:r w:rsidRPr="13C2AD0B">
        <w:t xml:space="preserve">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w:t>
      </w:r>
      <w:r w:rsidR="00255343" w:rsidRPr="13C2AD0B">
        <w:t>contain</w:t>
      </w:r>
      <w:r w:rsidRPr="13C2AD0B">
        <w:t xml:space="preserve"> more than 100 such individuals, with one tract having 256. Ambulatory difficulty is more evenly </w:t>
      </w:r>
      <w:r w:rsidR="00255343" w:rsidRPr="13C2AD0B">
        <w:t>distributed but</w:t>
      </w:r>
      <w:r w:rsidRPr="13C2AD0B">
        <w:t xml:space="preserve"> still shows higher concentrations in the same regions—western, northeastern, and southeastern Pico Boulevard.</w:t>
      </w:r>
    </w:p>
    <w:p w14:paraId="188E6478" w14:textId="7218BD01" w:rsidR="13C2AD0B" w:rsidRDefault="13C2AD0B" w:rsidP="13C2AD0B">
      <w:pPr>
        <w:pStyle w:val="BodyTextFirstIndent"/>
      </w:pPr>
      <w:r w:rsidRPr="13C2AD0B">
        <w:t>In response to these patterns, community engagement efforts should be tailored to ensure accessibility for people with a wide range of disabilities and to focus outreach efforts in areas with higher concentrations of disabled residents. Specifically:</w:t>
      </w:r>
    </w:p>
    <w:p w14:paraId="33B3B625" w14:textId="27D42CB5" w:rsidR="13C2AD0B" w:rsidRDefault="38E4B8BD" w:rsidP="13C2AD0B">
      <w:pPr>
        <w:pStyle w:val="BodyTextFirstIndent"/>
        <w:numPr>
          <w:ilvl w:val="0"/>
          <w:numId w:val="13"/>
        </w:numPr>
      </w:pPr>
      <w:r w:rsidRPr="38E4B8BD">
        <w:t>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sidR="13C2AD0B" w:rsidRPr="38E4B8BD">
        <w:rPr>
          <w:rStyle w:val="EndnoteReference"/>
        </w:rPr>
        <w:endnoteReference w:id="6"/>
      </w:r>
      <w:r w:rsidRPr="38E4B8BD">
        <w:t>.</w:t>
      </w:r>
    </w:p>
    <w:p w14:paraId="3C91183D" w14:textId="4CDEC9EF" w:rsidR="13C2AD0B" w:rsidRDefault="071F3CAE" w:rsidP="13C2AD0B">
      <w:pPr>
        <w:pStyle w:val="BodyTextFirstIndent"/>
        <w:numPr>
          <w:ilvl w:val="0"/>
          <w:numId w:val="13"/>
        </w:numPr>
      </w:pPr>
      <w:r w:rsidRPr="071F3CAE">
        <w:lastRenderedPageBreak/>
        <w:t xml:space="preserve">In-person engagement should occur at fully accessible locations and include mobility </w:t>
      </w:r>
      <w:proofErr w:type="gramStart"/>
      <w:r w:rsidRPr="071F3CAE">
        <w:t>accommodations</w:t>
      </w:r>
      <w:proofErr w:type="gramEnd"/>
      <w:r w:rsidRPr="071F3CAE">
        <w:t xml:space="preserve"> such as ramps, elevators, and accessible seating. Advanced notice should be given for </w:t>
      </w:r>
      <w:proofErr w:type="gramStart"/>
      <w:r w:rsidRPr="071F3CAE">
        <w:t>accommodations</w:t>
      </w:r>
      <w:proofErr w:type="gramEnd"/>
      <w:r w:rsidRPr="071F3CAE">
        <w:t>, and transportation assistance may be needed for residents with limited mobility.</w:t>
      </w:r>
    </w:p>
    <w:p w14:paraId="07453E58" w14:textId="0F856353" w:rsidR="13C2AD0B" w:rsidRDefault="13C2AD0B" w:rsidP="13C2AD0B">
      <w:pPr>
        <w:pStyle w:val="BodyTextFirstIndent"/>
        <w:numPr>
          <w:ilvl w:val="0"/>
          <w:numId w:val="13"/>
        </w:numPr>
      </w:pPr>
      <w:r w:rsidRPr="13C2AD0B">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14:paraId="183FB1ED" w14:textId="32C71DA7" w:rsidR="13C2AD0B" w:rsidRDefault="13C2AD0B" w:rsidP="13C2AD0B">
      <w:pPr>
        <w:pStyle w:val="BodyTextFirstIndent"/>
        <w:numPr>
          <w:ilvl w:val="0"/>
          <w:numId w:val="13"/>
        </w:numPr>
      </w:pPr>
      <w:r w:rsidRPr="13C2AD0B">
        <w:t>Community engagement timelines should allow for additional flexibility, recognizing that scheduling transportation, caregivers, or communication support can require extra time for individuals with disabilities.</w:t>
      </w:r>
    </w:p>
    <w:p w14:paraId="0C0398C2" w14:textId="02A21F66" w:rsidR="13C2AD0B" w:rsidRDefault="5AC10765" w:rsidP="13C2AD0B">
      <w:pPr>
        <w:pStyle w:val="BodyTextFirstIndent"/>
        <w:numPr>
          <w:ilvl w:val="0"/>
          <w:numId w:val="13"/>
        </w:numPr>
      </w:pPr>
      <w:r w:rsidRPr="5AC10765">
        <w:t>Engagement design should be inclusive from the start, not as an afterthought. Engaging individuals with disabilities in the co-design and planning of outreach strategies can help identify and eliminate barriers before they arise.</w:t>
      </w:r>
    </w:p>
    <w:p w14:paraId="56A64D57" w14:textId="74D35C16" w:rsidR="5AC10765" w:rsidRDefault="5AC10765" w:rsidP="5AC10765">
      <w:pPr>
        <w:pStyle w:val="BodyTextFirstIndent"/>
        <w:numPr>
          <w:ilvl w:val="0"/>
          <w:numId w:val="13"/>
        </w:numPr>
      </w:pPr>
      <w:r w:rsidRPr="5AC10765">
        <w:t>Collaborate with disability advocacy groups that represent people with disabilities (Brangman 2022).</w:t>
      </w:r>
    </w:p>
    <w:p w14:paraId="7C028BC3" w14:textId="678CDE64" w:rsidR="55C9AFA2" w:rsidRDefault="5F2AF817" w:rsidP="5F2AF817">
      <w:pPr>
        <w:pStyle w:val="Heading3"/>
        <w:rPr>
          <w:rFonts w:ascii="Arial" w:eastAsia="Arial" w:hAnsi="Arial" w:cs="Arial"/>
        </w:rPr>
      </w:pPr>
      <w:bookmarkStart w:id="86" w:name="_Toc198799477"/>
      <w:r w:rsidRPr="5F2AF817">
        <w:rPr>
          <w:rFonts w:ascii="Arial" w:eastAsia="Arial" w:hAnsi="Arial" w:cs="Arial"/>
        </w:rPr>
        <w:t>Age</w:t>
      </w:r>
      <w:bookmarkEnd w:id="86"/>
    </w:p>
    <w:p w14:paraId="71769C8A" w14:textId="0149C91D" w:rsidR="2F57B033" w:rsidRDefault="35653A74" w:rsidP="00970FD5">
      <w:pPr>
        <w:pStyle w:val="BodyText"/>
        <w:ind w:firstLine="360"/>
        <w:rPr>
          <w:rFonts w:eastAsia="Arial"/>
        </w:rPr>
      </w:pPr>
      <w:proofErr w:type="gramStart"/>
      <w:r w:rsidRPr="35653A74">
        <w:rPr>
          <w:rFonts w:eastAsia="Arial"/>
        </w:rPr>
        <w:t>The majority of</w:t>
      </w:r>
      <w:proofErr w:type="gramEnd"/>
      <w:r w:rsidRPr="35653A74">
        <w:rPr>
          <w:rFonts w:eastAsia="Arial"/>
        </w:rPr>
        <w:t xml:space="preserve">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Pr>
          <w:rFonts w:eastAsia="Arial"/>
          <w:b/>
        </w:rPr>
        <w:t>with a particular emphasis on those targeted at Millennials:</w:t>
      </w:r>
    </w:p>
    <w:p w14:paraId="0E62004B" w14:textId="2C3B7648" w:rsidR="49A1A510" w:rsidRDefault="49A1A510" w:rsidP="00970FD5">
      <w:pPr>
        <w:pStyle w:val="BoxBodyTextFirstIndent"/>
      </w:pPr>
      <w:r w:rsidRPr="49A1A510">
        <w:t>To reach youth (0–18, includes Gen Z):</w:t>
      </w:r>
    </w:p>
    <w:p w14:paraId="59D1B3EC" w14:textId="036B973E" w:rsidR="49A1A510" w:rsidRDefault="0F59743F" w:rsidP="49A1A510">
      <w:pPr>
        <w:pStyle w:val="BodyTextFirstIndent"/>
        <w:numPr>
          <w:ilvl w:val="0"/>
          <w:numId w:val="7"/>
        </w:numPr>
      </w:pPr>
      <w:r w:rsidRPr="0F59743F">
        <w:t>Include activities for youth at events to engage both children and their parents.</w:t>
      </w:r>
    </w:p>
    <w:p w14:paraId="3E16CBE3" w14:textId="37CB9090" w:rsidR="49A1A510" w:rsidRDefault="0F59743F" w:rsidP="49A1A510">
      <w:pPr>
        <w:pStyle w:val="BodyTextFirstIndent"/>
        <w:numPr>
          <w:ilvl w:val="0"/>
          <w:numId w:val="7"/>
        </w:numPr>
      </w:pPr>
      <w:r w:rsidRPr="0F59743F">
        <w:t>Use creative media: Engage youth through art, music, and digital media to foster connection</w:t>
      </w:r>
      <w:r w:rsidR="49A1A510">
        <w:br/>
      </w:r>
      <w:r w:rsidRPr="0F59743F">
        <w:t>(Mirza et al., 2014).</w:t>
      </w:r>
    </w:p>
    <w:p w14:paraId="7A889932" w14:textId="74FE96FE" w:rsidR="49A1A510" w:rsidRDefault="456D7E59" w:rsidP="49A1A510">
      <w:pPr>
        <w:pStyle w:val="BodyTextFirstIndent"/>
        <w:numPr>
          <w:ilvl w:val="0"/>
          <w:numId w:val="7"/>
        </w:numPr>
      </w:pPr>
      <w:r w:rsidRPr="456D7E59">
        <w:t>Gamify engagement: Incorporate game-like features and interactive tools to sustain attention (Lightbody, 2020).</w:t>
      </w:r>
    </w:p>
    <w:p w14:paraId="4D1DC24C" w14:textId="19EE23F4" w:rsidR="49A1A510" w:rsidRDefault="0F59743F" w:rsidP="49A1A510">
      <w:pPr>
        <w:pStyle w:val="BodyTextFirstIndent"/>
        <w:numPr>
          <w:ilvl w:val="0"/>
          <w:numId w:val="7"/>
        </w:numPr>
      </w:pPr>
      <w:r w:rsidRPr="0F59743F">
        <w:lastRenderedPageBreak/>
        <w:t>Leverage peer networks: Partner with youth organizations, schools, and colleges to engage young people through trusted social channels (Lightbody, 2020).</w:t>
      </w:r>
    </w:p>
    <w:p w14:paraId="00F8839F" w14:textId="4FF77B23" w:rsidR="49A1A510" w:rsidRDefault="0F59743F" w:rsidP="49A1A510">
      <w:pPr>
        <w:pStyle w:val="BodyTextFirstIndent"/>
        <w:numPr>
          <w:ilvl w:val="0"/>
          <w:numId w:val="7"/>
        </w:numPr>
      </w:pPr>
      <w:r w:rsidRPr="0F59743F">
        <w:t>Incentivize participation: Offer vouchers, event tickets, or discounts to motivate involvement (Lightbody, 2020).</w:t>
      </w:r>
    </w:p>
    <w:p w14:paraId="7571B427" w14:textId="58376D79" w:rsidR="49A1A510" w:rsidRDefault="49A1A510" w:rsidP="49A1A510">
      <w:pPr>
        <w:pStyle w:val="BodyTextFirstIndent"/>
        <w:ind w:firstLine="0"/>
      </w:pPr>
      <w:r w:rsidRPr="49A1A510">
        <w:t>To reach young adults (18–29, includes Gen Z):</w:t>
      </w:r>
    </w:p>
    <w:p w14:paraId="69B7C149" w14:textId="7D3CB31E" w:rsidR="49A1A510" w:rsidRDefault="0F59743F" w:rsidP="49A1A510">
      <w:pPr>
        <w:pStyle w:val="BodyTextFirstIndent"/>
        <w:numPr>
          <w:ilvl w:val="0"/>
          <w:numId w:val="7"/>
        </w:numPr>
      </w:pPr>
      <w:r w:rsidRPr="0F59743F">
        <w:t>Embrace entertainment-based marketing: Use entertaining content tailored to current media trends and human-centered storytelling.</w:t>
      </w:r>
      <w:r w:rsidR="49A1A510" w:rsidRPr="0F59743F">
        <w:rPr>
          <w:rStyle w:val="EndnoteReference"/>
        </w:rPr>
        <w:endnoteReference w:id="7"/>
      </w:r>
    </w:p>
    <w:p w14:paraId="216EB2C5" w14:textId="21774B21" w:rsidR="49A1A510" w:rsidRDefault="0F59743F" w:rsidP="49A1A510">
      <w:pPr>
        <w:pStyle w:val="BodyTextFirstIndent"/>
        <w:numPr>
          <w:ilvl w:val="0"/>
          <w:numId w:val="7"/>
        </w:numPr>
      </w:pPr>
      <w:r w:rsidRPr="0F59743F">
        <w:t xml:space="preserve">Prioritize the right platforms: Focus engagement on YouTube and Instagram, which are the most used platforms by this age group, but also conduct engagement on Facebook, Snapchat, and TikTok, since a large </w:t>
      </w:r>
      <w:proofErr w:type="gramStart"/>
      <w:r w:rsidRPr="0F59743F">
        <w:t>percent</w:t>
      </w:r>
      <w:proofErr w:type="gramEnd"/>
      <w:r w:rsidRPr="0F59743F">
        <w:t xml:space="preserve"> of people in this age group are also on those platforms.</w:t>
      </w:r>
      <w:r w:rsidR="49A1A510" w:rsidRPr="0F59743F">
        <w:rPr>
          <w:rStyle w:val="EndnoteReference"/>
        </w:rPr>
        <w:endnoteReference w:id="8"/>
      </w:r>
    </w:p>
    <w:p w14:paraId="24BF34F4" w14:textId="4C5664B1" w:rsidR="49A1A510" w:rsidRPr="00970FD5" w:rsidRDefault="49A1A510" w:rsidP="49A1A510">
      <w:pPr>
        <w:pStyle w:val="BodyTextFirstIndent"/>
        <w:ind w:firstLine="0"/>
        <w:rPr>
          <w:b/>
          <w:bCs/>
        </w:rPr>
      </w:pPr>
      <w:r w:rsidRPr="00970FD5">
        <w:rPr>
          <w:b/>
          <w:bCs/>
        </w:rPr>
        <w:t>To reach adults aged 30–44 (Millennials):</w:t>
      </w:r>
    </w:p>
    <w:p w14:paraId="1918EDFD" w14:textId="6B73BF47" w:rsidR="49A1A510" w:rsidRPr="00970FD5" w:rsidRDefault="0F59743F" w:rsidP="49A1A510">
      <w:pPr>
        <w:pStyle w:val="BodyTextFirstIndent"/>
        <w:numPr>
          <w:ilvl w:val="0"/>
          <w:numId w:val="7"/>
        </w:numPr>
        <w:rPr>
          <w:b/>
          <w:bCs/>
        </w:rPr>
      </w:pPr>
      <w:r w:rsidRPr="00970FD5">
        <w:rPr>
          <w:b/>
          <w:bCs/>
        </w:rPr>
        <w:t>Maintain a strong online presence: Create up-to-date profiles on major social networks and promote key information online.</w:t>
      </w:r>
      <w:r w:rsidR="49A1A510" w:rsidRPr="00970FD5">
        <w:rPr>
          <w:rStyle w:val="EndnoteReference"/>
          <w:b/>
          <w:bCs/>
        </w:rPr>
        <w:endnoteReference w:id="9"/>
      </w:r>
    </w:p>
    <w:p w14:paraId="26C289EA" w14:textId="78351126" w:rsidR="49A1A510" w:rsidRPr="00970FD5" w:rsidRDefault="0F59743F" w:rsidP="49A1A510">
      <w:pPr>
        <w:pStyle w:val="BodyTextFirstIndent"/>
        <w:numPr>
          <w:ilvl w:val="0"/>
          <w:numId w:val="7"/>
        </w:numPr>
        <w:rPr>
          <w:b/>
          <w:bCs/>
        </w:rPr>
      </w:pPr>
      <w:r w:rsidRPr="00970FD5">
        <w:rPr>
          <w:b/>
          <w:bCs/>
        </w:rPr>
        <w:t>Use real, relatable stories: Feature authentic stories from everyday people to foster empathy and connection.</w:t>
      </w:r>
      <w:r w:rsidR="49A1A510" w:rsidRPr="00970FD5">
        <w:rPr>
          <w:rStyle w:val="EndnoteReference"/>
          <w:b/>
          <w:bCs/>
        </w:rPr>
        <w:endnoteReference w:id="10"/>
      </w:r>
    </w:p>
    <w:p w14:paraId="078A69E4" w14:textId="4859570A" w:rsidR="49A1A510" w:rsidRPr="00970FD5" w:rsidRDefault="0F59743F" w:rsidP="49A1A510">
      <w:pPr>
        <w:pStyle w:val="BodyTextFirstIndent"/>
        <w:numPr>
          <w:ilvl w:val="0"/>
          <w:numId w:val="7"/>
        </w:numPr>
        <w:rPr>
          <w:b/>
          <w:bCs/>
        </w:rPr>
      </w:pPr>
      <w:r w:rsidRPr="00970FD5">
        <w:rPr>
          <w:b/>
          <w:bCs/>
        </w:rPr>
        <w:t>Target major platforms: Focus on YouTube and Facebook, followed by Instagram.</w:t>
      </w:r>
      <w:r w:rsidR="49A1A510" w:rsidRPr="00970FD5">
        <w:rPr>
          <w:rStyle w:val="EndnoteReference"/>
          <w:b/>
          <w:bCs/>
        </w:rPr>
        <w:endnoteReference w:id="11"/>
      </w:r>
    </w:p>
    <w:p w14:paraId="566ED5F4" w14:textId="3AB08195" w:rsidR="49A1A510" w:rsidRDefault="49A1A510" w:rsidP="49A1A510">
      <w:pPr>
        <w:pStyle w:val="BodyTextFirstIndent"/>
        <w:ind w:firstLine="0"/>
      </w:pPr>
      <w:r w:rsidRPr="49A1A510">
        <w:t>To reach Gen X (ages 45–59):</w:t>
      </w:r>
    </w:p>
    <w:p w14:paraId="54B646D9" w14:textId="13B85C60" w:rsidR="49A1A510" w:rsidRDefault="0F59743F" w:rsidP="49A1A510">
      <w:pPr>
        <w:pStyle w:val="BodyTextFirstIndent"/>
        <w:numPr>
          <w:ilvl w:val="0"/>
          <w:numId w:val="7"/>
        </w:numPr>
      </w:pPr>
      <w:r w:rsidRPr="0F59743F">
        <w:t>Focus on video and social platforms: YouTube is the primary platform used by this age group, followed by Facebook.</w:t>
      </w:r>
      <w:r w:rsidR="49A1A510" w:rsidRPr="0F59743F">
        <w:rPr>
          <w:rStyle w:val="EndnoteReference"/>
        </w:rPr>
        <w:endnoteReference w:id="12"/>
      </w:r>
    </w:p>
    <w:p w14:paraId="6D9F9A15" w14:textId="5932DCCB" w:rsidR="31C1CD2A" w:rsidRDefault="31C1CD2A" w:rsidP="31C1CD2A">
      <w:pPr>
        <w:pStyle w:val="BodyTextFirstIndent"/>
        <w:numPr>
          <w:ilvl w:val="0"/>
          <w:numId w:val="7"/>
        </w:numPr>
      </w:pPr>
      <w:r w:rsidRPr="31C1CD2A">
        <w:t xml:space="preserve">Use testimonials: Gen Xers like to know other people have already had positive experiences with engagement activities, and outreach </w:t>
      </w:r>
      <w:r w:rsidR="00255343" w:rsidRPr="31C1CD2A">
        <w:t>materials</w:t>
      </w:r>
      <w:r w:rsidRPr="31C1CD2A">
        <w:t xml:space="preserve"> that showcase everyday life and real-world situations will be most effective for this group.</w:t>
      </w:r>
      <w:r w:rsidRPr="31C1CD2A">
        <w:rPr>
          <w:rStyle w:val="EndnoteReference"/>
        </w:rPr>
        <w:endnoteReference w:id="13"/>
      </w:r>
    </w:p>
    <w:p w14:paraId="007DAAE5" w14:textId="015637F9" w:rsidR="49A1A510" w:rsidRDefault="49A1A510" w:rsidP="49A1A510">
      <w:pPr>
        <w:pStyle w:val="BodyTextFirstIndent"/>
        <w:ind w:firstLine="0"/>
      </w:pPr>
      <w:r w:rsidRPr="49A1A510">
        <w:t>To reach Baby Boomers and older adults (60+):</w:t>
      </w:r>
    </w:p>
    <w:p w14:paraId="2288065A" w14:textId="0C0069E3" w:rsidR="49A1A510" w:rsidRDefault="0F59743F" w:rsidP="49A1A510">
      <w:pPr>
        <w:pStyle w:val="BodyTextFirstIndent"/>
        <w:numPr>
          <w:ilvl w:val="0"/>
          <w:numId w:val="7"/>
        </w:numPr>
      </w:pPr>
      <w:r w:rsidRPr="0F59743F">
        <w:t>Recognize online presence: Many in this group use social media—63% use it to connect with loved ones, and they spend more time online than some younger cohorts.</w:t>
      </w:r>
      <w:r w:rsidR="49A1A510" w:rsidRPr="0F59743F">
        <w:rPr>
          <w:rStyle w:val="EndnoteReference"/>
        </w:rPr>
        <w:endnoteReference w:id="14"/>
      </w:r>
    </w:p>
    <w:p w14:paraId="51134A82" w14:textId="23DD57A7" w:rsidR="49A1A510" w:rsidRDefault="0F59743F" w:rsidP="49A1A510">
      <w:pPr>
        <w:pStyle w:val="BodyTextFirstIndent"/>
        <w:numPr>
          <w:ilvl w:val="0"/>
          <w:numId w:val="7"/>
        </w:numPr>
      </w:pPr>
      <w:r w:rsidRPr="0F59743F">
        <w:lastRenderedPageBreak/>
        <w:t>Use trusted platforms: Focus on Facebook and Twitter; Instagram and Snapchat are less effective.</w:t>
      </w:r>
      <w:r w:rsidR="49A1A510" w:rsidRPr="0F59743F">
        <w:rPr>
          <w:rStyle w:val="EndnoteReference"/>
        </w:rPr>
        <w:endnoteReference w:id="15"/>
      </w:r>
    </w:p>
    <w:p w14:paraId="76276876" w14:textId="6406BFEE" w:rsidR="49A1A510" w:rsidRDefault="0F59743F" w:rsidP="49A1A510">
      <w:pPr>
        <w:pStyle w:val="BodyTextFirstIndent"/>
        <w:numPr>
          <w:ilvl w:val="0"/>
          <w:numId w:val="7"/>
        </w:numPr>
      </w:pPr>
      <w:r w:rsidRPr="0F59743F">
        <w:t>Combat skepticism: Ensure online messages are trustworthy and clear to overcome concerns about digital marketing.</w:t>
      </w:r>
      <w:r w:rsidR="49A1A510" w:rsidRPr="0F59743F">
        <w:rPr>
          <w:rStyle w:val="EndnoteReference"/>
        </w:rPr>
        <w:endnoteReference w:id="16"/>
      </w:r>
    </w:p>
    <w:p w14:paraId="7387DA3E" w14:textId="4BAA2889" w:rsidR="49A1A510" w:rsidRDefault="0F59743F" w:rsidP="49A1A510">
      <w:pPr>
        <w:pStyle w:val="BodyTextFirstIndent"/>
        <w:numPr>
          <w:ilvl w:val="0"/>
          <w:numId w:val="7"/>
        </w:numPr>
      </w:pPr>
      <w:r w:rsidRPr="0F59743F">
        <w:t>Adapt communication methods: Use phone calls, in-person meetings, and printed materials to suit common preferences (Brangman, 2022).</w:t>
      </w:r>
    </w:p>
    <w:p w14:paraId="757B5DF4" w14:textId="245607A1" w:rsidR="49A1A510" w:rsidRDefault="31C1CD2A" w:rsidP="49A1A510">
      <w:pPr>
        <w:pStyle w:val="BodyTextFirstIndent"/>
        <w:numPr>
          <w:ilvl w:val="0"/>
          <w:numId w:val="7"/>
        </w:numPr>
      </w:pPr>
      <w:r w:rsidRPr="31C1CD2A">
        <w:t>Use face-to-face outreach: Conduct personal outreach at familiar locations like senior centers or homes (Lightbody, 2020).</w:t>
      </w:r>
    </w:p>
    <w:p w14:paraId="39D5CEB2" w14:textId="5CC4F718" w:rsidR="49A1A510" w:rsidRDefault="31C1CD2A" w:rsidP="49A1A510">
      <w:pPr>
        <w:pStyle w:val="BodyTextFirstIndent"/>
        <w:numPr>
          <w:ilvl w:val="0"/>
          <w:numId w:val="7"/>
        </w:numPr>
      </w:pPr>
      <w:r w:rsidRPr="31C1CD2A">
        <w:t>Incorporate health-related content: Offer health incentives or resources to boost participation (Lightbody, 2020).</w:t>
      </w:r>
    </w:p>
    <w:p w14:paraId="4CD2E4BE" w14:textId="0609077E" w:rsidR="49A1A510" w:rsidRDefault="31C1CD2A" w:rsidP="49A1A510">
      <w:pPr>
        <w:pStyle w:val="BodyTextFirstIndent"/>
        <w:numPr>
          <w:ilvl w:val="0"/>
          <w:numId w:val="7"/>
        </w:numPr>
      </w:pPr>
      <w:r w:rsidRPr="31C1CD2A">
        <w:t>Provide logistical support: Help with transportation or caregiving needs to make participation easier (Lightbody, 2020).</w:t>
      </w:r>
    </w:p>
    <w:p w14:paraId="784248BC" w14:textId="04FF4CE5" w:rsidR="49A1A510" w:rsidRDefault="31C1CD2A" w:rsidP="49A1A510">
      <w:pPr>
        <w:pStyle w:val="BodyTextFirstIndent"/>
        <w:numPr>
          <w:ilvl w:val="0"/>
          <w:numId w:val="7"/>
        </w:numPr>
      </w:pPr>
      <w:r w:rsidRPr="31C1CD2A">
        <w:t>Primary platforms: YouTube and Facebook are most widely used; 41% of those 65+ use Facebook.</w:t>
      </w:r>
      <w:r w:rsidR="49A1A510" w:rsidRPr="31C1CD2A">
        <w:rPr>
          <w:rStyle w:val="EndnoteReference"/>
        </w:rPr>
        <w:endnoteReference w:id="17"/>
      </w:r>
    </w:p>
    <w:p w14:paraId="03FB5872" w14:textId="384EEA05" w:rsidR="5FF15BCF" w:rsidRDefault="5FF15BCF" w:rsidP="5FF15BCF">
      <w:pPr>
        <w:pStyle w:val="Heading3"/>
        <w:rPr>
          <w:rFonts w:ascii="Arial" w:eastAsia="Arial" w:hAnsi="Arial" w:cs="Arial"/>
        </w:rPr>
      </w:pPr>
      <w:bookmarkStart w:id="87" w:name="_Toc198799478"/>
      <w:r w:rsidRPr="5FF15BCF">
        <w:rPr>
          <w:rFonts w:ascii="Arial" w:eastAsia="Arial" w:hAnsi="Arial" w:cs="Arial"/>
        </w:rPr>
        <w:t>Race/Ethnicity</w:t>
      </w:r>
      <w:bookmarkEnd w:id="87"/>
    </w:p>
    <w:p w14:paraId="7D13E90D" w14:textId="74B0C24D" w:rsidR="5FF15BCF" w:rsidRDefault="679BAC7D" w:rsidP="5FF15BCF">
      <w:pPr>
        <w:pStyle w:val="BodyTextFirstIndent"/>
      </w:pPr>
      <w:r>
        <w:t>The Pico Boulevard project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14:paraId="59B12548" w14:textId="60BBD0D1" w:rsidR="640FE18D" w:rsidRDefault="128F7F73" w:rsidP="679BAC7D">
      <w:pPr>
        <w:pStyle w:val="BodyTextFirstIndent"/>
      </w:pPr>
      <w:r>
        <w:t xml:space="preserve">In addition, since 48% percent of the population are immigrants, all outreach materials should protect the confidentiality of </w:t>
      </w:r>
      <w:r w:rsidR="00255343">
        <w:t>participants,</w:t>
      </w:r>
      <w:r>
        <w:t xml:space="preserve">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p>
    <w:p w14:paraId="548166E6" w14:textId="64512479" w:rsidR="640FE18D" w:rsidRDefault="679BAC7D" w:rsidP="679BAC7D">
      <w:pPr>
        <w:pStyle w:val="BodyTextFirstIndent"/>
      </w:pPr>
      <w:r w:rsidRPr="679BAC7D">
        <w:lastRenderedPageBreak/>
        <w:t>Other tactics that the engagement team can take to increase the participation and comfort of immigrants in engagement activities include:</w:t>
      </w:r>
    </w:p>
    <w:p w14:paraId="0A166FA0" w14:textId="4247A73B" w:rsidR="640FE18D" w:rsidRDefault="679BAC7D" w:rsidP="679BAC7D">
      <w:pPr>
        <w:pStyle w:val="BodyTextFirstIndent"/>
        <w:numPr>
          <w:ilvl w:val="0"/>
          <w:numId w:val="6"/>
        </w:numPr>
      </w:pPr>
      <w:r w:rsidRPr="679BAC7D">
        <w:t>Offering to walk participants to and from their cars</w:t>
      </w:r>
    </w:p>
    <w:p w14:paraId="061E316B" w14:textId="25B3EFB5" w:rsidR="640FE18D" w:rsidRDefault="679BAC7D" w:rsidP="679BAC7D">
      <w:pPr>
        <w:pStyle w:val="BodyTextFirstIndent"/>
        <w:numPr>
          <w:ilvl w:val="0"/>
          <w:numId w:val="6"/>
        </w:numPr>
      </w:pPr>
      <w:r w:rsidRPr="679BAC7D">
        <w:t>Employing outreach workers or cultural brokers who share the same background as the target population to overcome cultural barriers and establish trust (Lightbody 2020).</w:t>
      </w:r>
    </w:p>
    <w:p w14:paraId="6BCDC5A4" w14:textId="170A6068" w:rsidR="640FE18D" w:rsidRDefault="0705C9BD" w:rsidP="0705C9BD">
      <w:pPr>
        <w:pStyle w:val="BodyTextFirstIndent"/>
        <w:numPr>
          <w:ilvl w:val="0"/>
          <w:numId w:val="6"/>
        </w:numPr>
      </w:pPr>
      <w:r w:rsidRPr="0705C9BD">
        <w:t>Holding community events in spaces where immigrant populations already gather, such as cultural centers, places of worship, or ethnic community groups (Lightbody 2020).</w:t>
      </w:r>
    </w:p>
    <w:p w14:paraId="2F1B55D2" w14:textId="3EAB615F" w:rsidR="55C9AFA2" w:rsidRDefault="1D0F3A82" w:rsidP="5F2AF817">
      <w:pPr>
        <w:pStyle w:val="Heading3"/>
        <w:rPr>
          <w:rFonts w:ascii="Arial" w:eastAsia="Arial" w:hAnsi="Arial" w:cs="Arial"/>
        </w:rPr>
      </w:pPr>
      <w:bookmarkStart w:id="88" w:name="_Toc198799479"/>
      <w:r w:rsidRPr="1D0F3A82">
        <w:rPr>
          <w:rFonts w:ascii="Arial" w:eastAsia="Arial" w:hAnsi="Arial" w:cs="Arial"/>
        </w:rPr>
        <w:t>Family structure</w:t>
      </w:r>
      <w:bookmarkEnd w:id="88"/>
    </w:p>
    <w:p w14:paraId="4F867FCF" w14:textId="13BE81D7" w:rsidR="55C9AFA2" w:rsidRDefault="0705C9BD" w:rsidP="0705C9BD">
      <w:pPr>
        <w:pStyle w:val="BodyTextFirstIndent"/>
        <w:spacing w:before="200" w:after="200"/>
      </w:pPr>
      <w:r>
        <w:t>Since roughly 12,000 households along the Pico boulevard corridor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sidR="5F2AF817" w:rsidRPr="0705C9BD">
        <w:rPr>
          <w:rStyle w:val="EndnoteReference"/>
        </w:rPr>
        <w:endnoteReference w:id="18"/>
      </w:r>
    </w:p>
    <w:p w14:paraId="1DCED11A" w14:textId="4C4B78DE" w:rsidR="5C8D92B0" w:rsidRDefault="0705C9BD" w:rsidP="5F2AF817">
      <w:pPr>
        <w:pStyle w:val="Heading3"/>
        <w:rPr>
          <w:rFonts w:ascii="Arial" w:eastAsia="Arial" w:hAnsi="Arial" w:cs="Arial"/>
        </w:rPr>
      </w:pPr>
      <w:bookmarkStart w:id="89" w:name="_Toc198799480"/>
      <w:r w:rsidRPr="0705C9BD">
        <w:rPr>
          <w:rFonts w:ascii="Arial" w:eastAsia="Arial" w:hAnsi="Arial" w:cs="Arial"/>
        </w:rPr>
        <w:t>Other considerations</w:t>
      </w:r>
      <w:bookmarkEnd w:id="89"/>
    </w:p>
    <w:p w14:paraId="472F6AE9" w14:textId="25A48407" w:rsidR="30DA71B4" w:rsidRDefault="30DA71B4" w:rsidP="30DA71B4">
      <w:pPr>
        <w:pStyle w:val="BodyTextFirstIndent"/>
        <w:rPr>
          <w:rFonts w:eastAsia="Arial" w:cs="Arial"/>
          <w:color w:val="000000" w:themeColor="text1"/>
        </w:rPr>
      </w:pPr>
      <w:r>
        <w:t xml:space="preserve">With each of these groups, community members in designing outreach strategies—and actively seeking their input and feedback throughout the process—can help ensure that engagement efforts are accessible and inclusive </w:t>
      </w:r>
      <w:proofErr w:type="gramStart"/>
      <w:r>
        <w:t>of</w:t>
      </w:r>
      <w:proofErr w:type="gramEnd"/>
      <w:r>
        <w:t xml:space="preserve"> all residents.</w:t>
      </w:r>
    </w:p>
    <w:p w14:paraId="5F80CBB4" w14:textId="75F82C82" w:rsidR="0705C9BD" w:rsidRDefault="30DA71B4" w:rsidP="30DA71B4">
      <w:pPr>
        <w:pStyle w:val="BodyTextFirstIndent"/>
      </w:pPr>
      <w:r>
        <w:t xml:space="preserve">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w:t>
      </w:r>
      <w:r w:rsidR="00255343">
        <w:t>decision making</w:t>
      </w:r>
      <w:r>
        <w:t xml:space="preserve"> is key to increasing equity (Stacy et al. 2022). Equally important is closing the loop: after decisions are made, it is critical to report back to com</w:t>
      </w:r>
      <w:r w:rsidRPr="30DA71B4">
        <w:t xml:space="preserve">munity members and explain how their input influenced the outcome.   </w:t>
      </w:r>
    </w:p>
    <w:p w14:paraId="07460024" w14:textId="14E2B024" w:rsidR="30DA71B4" w:rsidRDefault="35653A74" w:rsidP="33296D89">
      <w:pPr>
        <w:pStyle w:val="BodyTextFirstIndent"/>
      </w:pPr>
      <w:r w:rsidRPr="35653A74">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w:t>
      </w:r>
      <w:r w:rsidRPr="35653A74">
        <w:lastRenderedPageBreak/>
        <w:t xml:space="preserve">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14:paraId="795EC7FF" w14:textId="4FA6C7C2" w:rsidR="30DA71B4" w:rsidRDefault="30DA71B4" w:rsidP="30DA71B4">
      <w:pPr>
        <w:pStyle w:val="BodyTextFirstIndent"/>
      </w:pPr>
      <w:r w:rsidRPr="30DA71B4">
        <w:t>Additional best practices for equitable community engagement—adapted from Stacy et al. (2023)—are outlined in the accompanying box.</w:t>
      </w:r>
    </w:p>
    <w:p w14:paraId="27911618" w14:textId="432ECB2E" w:rsidR="55C9AFA2" w:rsidRDefault="5F2AF817" w:rsidP="5F2AF817">
      <w:pPr>
        <w:pStyle w:val="BoxNumber"/>
        <w:rPr>
          <w:rFonts w:ascii="Arial" w:eastAsia="Arial" w:hAnsi="Arial" w:cs="Arial"/>
          <w:color w:val="000000" w:themeColor="text1"/>
        </w:rPr>
      </w:pPr>
      <w:r w:rsidRPr="5F2AF817">
        <w:rPr>
          <w:rFonts w:ascii="Arial" w:eastAsia="Arial" w:hAnsi="Arial" w:cs="Arial"/>
        </w:rPr>
        <w:t>Box 1</w:t>
      </w:r>
    </w:p>
    <w:p w14:paraId="2AD5894C" w14:textId="61E8CDC3" w:rsidR="55C9AFA2" w:rsidRDefault="5F2AF817" w:rsidP="5F2AF817">
      <w:pPr>
        <w:pStyle w:val="BoxTitle"/>
        <w:rPr>
          <w:rFonts w:ascii="Arial" w:eastAsia="Arial" w:hAnsi="Arial" w:cs="Arial"/>
          <w:color w:val="000000" w:themeColor="text1"/>
        </w:rPr>
      </w:pPr>
      <w:r w:rsidRPr="5F2AF817">
        <w:rPr>
          <w:rFonts w:ascii="Arial" w:eastAsia="Arial" w:hAnsi="Arial" w:cs="Arial"/>
        </w:rPr>
        <w:t>Best Practices for Equitable Community Engagement</w:t>
      </w:r>
    </w:p>
    <w:p w14:paraId="17F13A6A" w14:textId="0BCEB630" w:rsidR="7C582856" w:rsidRDefault="5F2AF817" w:rsidP="5F2AF817">
      <w:pPr>
        <w:spacing w:before="240" w:after="240"/>
        <w:rPr>
          <w:rFonts w:ascii="Arial" w:eastAsia="Arial" w:hAnsi="Arial" w:cs="Arial"/>
        </w:rPr>
      </w:pPr>
      <w:r w:rsidRPr="5F2AF817">
        <w:rPr>
          <w:rFonts w:ascii="Arial" w:eastAsia="Arial" w:hAnsi="Arial" w:cs="Arial"/>
        </w:rPr>
        <w:t>To foster equitable and effective community engagement, cities should invest in deep engagement early in the process and continue throughout implementation. Key strategies include:</w:t>
      </w:r>
    </w:p>
    <w:p w14:paraId="4FE44AF4" w14:textId="40BE7BD4" w:rsidR="7C582856" w:rsidRDefault="5F2AF817" w:rsidP="5F2AF817">
      <w:pPr>
        <w:pStyle w:val="ListParagraph"/>
        <w:numPr>
          <w:ilvl w:val="0"/>
          <w:numId w:val="28"/>
        </w:numPr>
        <w:spacing w:before="240" w:after="240"/>
        <w:rPr>
          <w:rFonts w:ascii="Arial" w:eastAsia="Arial" w:hAnsi="Arial" w:cs="Arial"/>
        </w:rPr>
      </w:pPr>
      <w:r w:rsidRPr="5F2AF817">
        <w:rPr>
          <w:rFonts w:ascii="Arial" w:eastAsia="Arial" w:hAnsi="Arial" w:cs="Arial"/>
          <w:b/>
          <w:bCs/>
          <w:color w:val="004068" w:themeColor="accent3" w:themeShade="BF"/>
        </w:rPr>
        <w:t>Center historically excluded voices:</w:t>
      </w:r>
      <w:r w:rsidRPr="5F2AF817">
        <w:rPr>
          <w:rFonts w:ascii="Arial" w:eastAsia="Arial" w:hAnsi="Arial" w:cs="Arial"/>
        </w:rPr>
        <w:t xml:space="preserve"> Prioritize engagement with people with low incomes, people of color, and others historically left out of </w:t>
      </w:r>
      <w:r w:rsidR="00CF66FC" w:rsidRPr="5F2AF817">
        <w:rPr>
          <w:rFonts w:ascii="Arial" w:eastAsia="Arial" w:hAnsi="Arial" w:cs="Arial"/>
        </w:rPr>
        <w:t>decision making</w:t>
      </w:r>
      <w:r w:rsidRPr="5F2AF817">
        <w:rPr>
          <w:rFonts w:ascii="Arial" w:eastAsia="Arial" w:hAnsi="Arial" w:cs="Arial"/>
        </w:rPr>
        <w:t xml:space="preserve"> by hosting events in familiar community spaces or partnering with trusted grassroots organizations. Hire </w:t>
      </w:r>
      <w:proofErr w:type="gramStart"/>
      <w:r w:rsidRPr="5F2AF817">
        <w:rPr>
          <w:rFonts w:ascii="Arial" w:eastAsia="Arial" w:hAnsi="Arial" w:cs="Arial"/>
        </w:rPr>
        <w:t>local residents</w:t>
      </w:r>
      <w:proofErr w:type="gramEnd"/>
      <w:r w:rsidRPr="5F2AF817">
        <w:rPr>
          <w:rFonts w:ascii="Arial" w:eastAsia="Arial" w:hAnsi="Arial" w:cs="Arial"/>
        </w:rPr>
        <w:t xml:space="preserve"> for outreach.</w:t>
      </w:r>
    </w:p>
    <w:p w14:paraId="10DE4C81" w14:textId="4BDF588F" w:rsidR="7C582856" w:rsidRDefault="5F2AF817" w:rsidP="5F2AF817">
      <w:pPr>
        <w:pStyle w:val="ListParagraph"/>
        <w:numPr>
          <w:ilvl w:val="0"/>
          <w:numId w:val="28"/>
        </w:numPr>
        <w:spacing w:before="240" w:after="240"/>
        <w:rPr>
          <w:rFonts w:ascii="Arial" w:eastAsia="Arial" w:hAnsi="Arial" w:cs="Arial"/>
        </w:rPr>
      </w:pPr>
      <w:r w:rsidRPr="5F2AF817">
        <w:rPr>
          <w:rFonts w:ascii="Arial" w:eastAsia="Arial" w:hAnsi="Arial" w:cs="Arial"/>
          <w:b/>
          <w:bCs/>
          <w:color w:val="004068" w:themeColor="accent3" w:themeShade="BF"/>
        </w:rPr>
        <w:t>Offer multiple participation options:</w:t>
      </w:r>
      <w:r w:rsidRPr="5F2AF817">
        <w:rPr>
          <w:rFonts w:ascii="Arial" w:eastAsia="Arial" w:hAnsi="Arial" w:cs="Arial"/>
        </w:rPr>
        <w:t xml:space="preserve"> Provide both in-person and virtual engagement opportunities, including small-group discussions tailored to specific language or cultural needs, to ensure accessibility and comfort for all participants.</w:t>
      </w:r>
    </w:p>
    <w:p w14:paraId="35DB1CBB" w14:textId="75AD7B41" w:rsidR="7C582856" w:rsidRDefault="5F2AF817" w:rsidP="5F2AF817">
      <w:pPr>
        <w:pStyle w:val="ListParagraph"/>
        <w:numPr>
          <w:ilvl w:val="0"/>
          <w:numId w:val="28"/>
        </w:numPr>
        <w:spacing w:before="240" w:after="240"/>
        <w:rPr>
          <w:rFonts w:ascii="Arial" w:eastAsia="Arial" w:hAnsi="Arial" w:cs="Arial"/>
        </w:rPr>
      </w:pPr>
      <w:r w:rsidRPr="5F2AF817">
        <w:rPr>
          <w:rFonts w:ascii="Arial" w:eastAsia="Arial" w:hAnsi="Arial" w:cs="Arial"/>
          <w:b/>
          <w:bCs/>
          <w:color w:val="004068" w:themeColor="accent3" w:themeShade="BF"/>
        </w:rPr>
        <w:t>Compensate and support participants:</w:t>
      </w:r>
      <w:r w:rsidRPr="5F2AF817">
        <w:rPr>
          <w:rFonts w:ascii="Arial" w:eastAsia="Arial" w:hAnsi="Arial" w:cs="Arial"/>
          <w:color w:val="004068" w:themeColor="accent3" w:themeShade="BF"/>
        </w:rPr>
        <w:t xml:space="preserve"> </w:t>
      </w:r>
      <w:r w:rsidRPr="5F2AF817">
        <w:rPr>
          <w:rFonts w:ascii="Arial" w:eastAsia="Arial" w:hAnsi="Arial" w:cs="Arial"/>
        </w:rPr>
        <w:t xml:space="preserve">When feasible, pay community </w:t>
      </w:r>
      <w:proofErr w:type="gramStart"/>
      <w:r w:rsidRPr="5F2AF817">
        <w:rPr>
          <w:rFonts w:ascii="Arial" w:eastAsia="Arial" w:hAnsi="Arial" w:cs="Arial"/>
        </w:rPr>
        <w:t>members—</w:t>
      </w:r>
      <w:proofErr w:type="gramEnd"/>
      <w:r w:rsidRPr="5F2AF817">
        <w:rPr>
          <w:rFonts w:ascii="Arial" w:eastAsia="Arial" w:hAnsi="Arial" w:cs="Arial"/>
        </w:rPr>
        <w:t xml:space="preserve">especially those in leadership </w:t>
      </w:r>
      <w:proofErr w:type="gramStart"/>
      <w:r w:rsidRPr="5F2AF817">
        <w:rPr>
          <w:rFonts w:ascii="Arial" w:eastAsia="Arial" w:hAnsi="Arial" w:cs="Arial"/>
        </w:rPr>
        <w:t>roles—</w:t>
      </w:r>
      <w:proofErr w:type="gramEnd"/>
      <w:r w:rsidRPr="5F2AF817">
        <w:rPr>
          <w:rFonts w:ascii="Arial" w:eastAsia="Arial" w:hAnsi="Arial" w:cs="Arial"/>
        </w:rPr>
        <w:t xml:space="preserve">for their time. Offer </w:t>
      </w:r>
      <w:proofErr w:type="gramStart"/>
      <w:r w:rsidRPr="5F2AF817">
        <w:rPr>
          <w:rFonts w:ascii="Arial" w:eastAsia="Arial" w:hAnsi="Arial" w:cs="Arial"/>
        </w:rPr>
        <w:t>supports</w:t>
      </w:r>
      <w:proofErr w:type="gramEnd"/>
      <w:r w:rsidRPr="5F2AF817">
        <w:rPr>
          <w:rFonts w:ascii="Arial" w:eastAsia="Arial" w:hAnsi="Arial" w:cs="Arial"/>
        </w:rPr>
        <w:t xml:space="preserve"> such as </w:t>
      </w:r>
      <w:r w:rsidR="00255343" w:rsidRPr="5F2AF817">
        <w:rPr>
          <w:rFonts w:ascii="Arial" w:eastAsia="Arial" w:hAnsi="Arial" w:cs="Arial"/>
        </w:rPr>
        <w:t>childcare</w:t>
      </w:r>
      <w:r w:rsidRPr="5F2AF817">
        <w:rPr>
          <w:rFonts w:ascii="Arial" w:eastAsia="Arial" w:hAnsi="Arial" w:cs="Arial"/>
        </w:rPr>
        <w:t>, transportation vouchers, and food to remove participation barriers.</w:t>
      </w:r>
    </w:p>
    <w:p w14:paraId="24100487" w14:textId="65156747" w:rsidR="7C582856" w:rsidRDefault="5F2AF817" w:rsidP="5F2AF817">
      <w:pPr>
        <w:pStyle w:val="ListParagraph"/>
        <w:numPr>
          <w:ilvl w:val="0"/>
          <w:numId w:val="28"/>
        </w:numPr>
        <w:spacing w:before="240" w:after="240"/>
        <w:rPr>
          <w:rFonts w:ascii="Arial" w:eastAsia="Arial" w:hAnsi="Arial" w:cs="Arial"/>
        </w:rPr>
      </w:pPr>
      <w:r w:rsidRPr="5F2AF817">
        <w:rPr>
          <w:rFonts w:ascii="Arial" w:eastAsia="Arial" w:hAnsi="Arial" w:cs="Arial"/>
          <w:b/>
          <w:bCs/>
          <w:color w:val="004068" w:themeColor="accent3" w:themeShade="BF"/>
        </w:rPr>
        <w:t>Maintain transparency and follow up:</w:t>
      </w:r>
      <w:r w:rsidRPr="5F2AF817">
        <w:rPr>
          <w:rFonts w:ascii="Arial" w:eastAsia="Arial" w:hAnsi="Arial" w:cs="Arial"/>
        </w:rPr>
        <w:t xml:space="preserve"> Share decisions, next steps, and how community input was used to build trust and demonstrate accountability.</w:t>
      </w:r>
    </w:p>
    <w:p w14:paraId="7B3A62B8" w14:textId="1289273D" w:rsidR="7C582856" w:rsidRDefault="5F2AF817" w:rsidP="5F2AF817">
      <w:pPr>
        <w:pStyle w:val="ListParagraph"/>
        <w:numPr>
          <w:ilvl w:val="0"/>
          <w:numId w:val="28"/>
        </w:numPr>
        <w:spacing w:before="240" w:after="240"/>
        <w:rPr>
          <w:rFonts w:ascii="Arial" w:eastAsia="Arial" w:hAnsi="Arial" w:cs="Arial"/>
        </w:rPr>
      </w:pPr>
      <w:r w:rsidRPr="5F2AF817">
        <w:rPr>
          <w:rFonts w:ascii="Arial" w:eastAsia="Arial" w:hAnsi="Arial" w:cs="Arial"/>
          <w:b/>
          <w:bCs/>
          <w:color w:val="004068" w:themeColor="accent3" w:themeShade="BF"/>
        </w:rPr>
        <w:t>Track progress on inclusion:</w:t>
      </w:r>
      <w:r w:rsidRPr="5F2AF817">
        <w:rPr>
          <w:rFonts w:ascii="Arial" w:eastAsia="Arial" w:hAnsi="Arial" w:cs="Arial"/>
          <w:color w:val="004068" w:themeColor="accent3" w:themeShade="BF"/>
        </w:rPr>
        <w:t xml:space="preserve"> </w:t>
      </w:r>
      <w:r w:rsidRPr="5F2AF817">
        <w:rPr>
          <w:rFonts w:ascii="Arial" w:eastAsia="Arial" w:hAnsi="Arial" w:cs="Arial"/>
        </w:rPr>
        <w:t>Monitor engagement demographics in real time and solicit feedback through focus groups to identify gaps and opportunities for improvement.</w:t>
      </w:r>
    </w:p>
    <w:p w14:paraId="3D5604B6" w14:textId="6D9D714D" w:rsidR="55C9AFA2" w:rsidRDefault="1945FB75" w:rsidP="5F2AF817">
      <w:pPr>
        <w:pStyle w:val="BoxNote"/>
        <w:rPr>
          <w:rFonts w:ascii="Arial" w:eastAsia="Arial" w:hAnsi="Arial" w:cs="Arial"/>
        </w:rPr>
      </w:pPr>
      <w:r w:rsidRPr="1945FB75">
        <w:rPr>
          <w:rFonts w:ascii="Arial" w:eastAsia="Arial" w:hAnsi="Arial" w:cs="Arial"/>
        </w:rPr>
        <w:t xml:space="preserve">Source: Adapted from Stacy, Christina </w:t>
      </w:r>
      <w:proofErr w:type="spellStart"/>
      <w:r w:rsidRPr="1945FB75">
        <w:rPr>
          <w:rFonts w:ascii="Arial" w:eastAsia="Arial" w:hAnsi="Arial" w:cs="Arial"/>
        </w:rPr>
        <w:t>Plerhoples</w:t>
      </w:r>
      <w:proofErr w:type="spellEnd"/>
      <w:r w:rsidRPr="1945FB75">
        <w:rPr>
          <w:rFonts w:ascii="Arial" w:eastAsia="Arial" w:hAnsi="Arial" w:cs="Arial"/>
        </w:rPr>
        <w:t xml:space="preserve">, Leah Hendey, Steven Brown, and Kathryn L.S. Pettit. </w:t>
      </w:r>
      <w:r w:rsidRPr="1945FB75">
        <w:rPr>
          <w:rFonts w:ascii="Arial" w:eastAsia="Arial" w:hAnsi="Arial" w:cs="Arial"/>
          <w:i/>
          <w:iCs/>
        </w:rPr>
        <w:t>Disrupting Structural Racism: A Research Agenda for Advancing Equitable Housing Outcomes.</w:t>
      </w:r>
      <w:r w:rsidRPr="1945FB75">
        <w:rPr>
          <w:rFonts w:ascii="Arial" w:eastAsia="Arial" w:hAnsi="Arial" w:cs="Arial"/>
        </w:rPr>
        <w:t xml:space="preserve"> Washington, DC: Urban Institute, 2023. </w:t>
      </w:r>
      <w:hyperlink r:id="rId76">
        <w:r w:rsidRPr="1945FB75">
          <w:rPr>
            <w:rStyle w:val="Hyperlink"/>
            <w:rFonts w:ascii="Arial" w:eastAsia="Arial" w:hAnsi="Arial" w:cs="Arial"/>
          </w:rPr>
          <w:t>https://www.urban.org/research/publication/disrupting-structural-racism</w:t>
        </w:r>
      </w:hyperlink>
    </w:p>
    <w:p w14:paraId="08920E86" w14:textId="427E15D9" w:rsidR="5C8D92B0" w:rsidRDefault="30DA71B4" w:rsidP="5F2AF817">
      <w:pPr>
        <w:pStyle w:val="Heading2"/>
        <w:rPr>
          <w:rFonts w:ascii="Arial" w:eastAsia="Arial" w:hAnsi="Arial" w:cs="Arial"/>
        </w:rPr>
      </w:pPr>
      <w:bookmarkStart w:id="90" w:name="_Toc198799481"/>
      <w:r w:rsidRPr="30DA71B4">
        <w:rPr>
          <w:rFonts w:ascii="Arial" w:eastAsia="Arial" w:hAnsi="Arial" w:cs="Arial"/>
        </w:rPr>
        <w:lastRenderedPageBreak/>
        <w:t xml:space="preserve">Recommended Project Partners &amp; </w:t>
      </w:r>
      <w:commentRangeStart w:id="91"/>
      <w:commentRangeStart w:id="92"/>
      <w:r w:rsidRPr="30DA71B4">
        <w:rPr>
          <w:rFonts w:ascii="Arial" w:eastAsia="Arial" w:hAnsi="Arial" w:cs="Arial"/>
        </w:rPr>
        <w:t>Ambassadors</w:t>
      </w:r>
      <w:commentRangeEnd w:id="91"/>
      <w:r w:rsidR="5F2AF817">
        <w:rPr>
          <w:rStyle w:val="CommentReference"/>
        </w:rPr>
        <w:commentReference w:id="91"/>
      </w:r>
      <w:commentRangeEnd w:id="92"/>
      <w:r w:rsidR="00CC247D">
        <w:rPr>
          <w:rStyle w:val="CommentReference"/>
          <w:rFonts w:eastAsiaTheme="minorHAnsi" w:cstheme="minorBidi"/>
          <w:color w:val="auto"/>
        </w:rPr>
        <w:commentReference w:id="92"/>
      </w:r>
      <w:bookmarkEnd w:id="90"/>
    </w:p>
    <w:p w14:paraId="30B3E7D9" w14:textId="03B9A9D2" w:rsidR="5C8D92B0" w:rsidRDefault="5F2AF817" w:rsidP="5F2AF817">
      <w:pPr>
        <w:pStyle w:val="ListParagraph"/>
        <w:numPr>
          <w:ilvl w:val="0"/>
          <w:numId w:val="44"/>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The following Resident Leaders, Neighborhood Councils, and Community Based Organizations will be directly engaged through this project: </w:t>
      </w:r>
    </w:p>
    <w:p w14:paraId="770369D1" w14:textId="207706A1" w:rsidR="5C8D92B0" w:rsidRDefault="5D5F2028" w:rsidP="5F2AF817">
      <w:pPr>
        <w:pStyle w:val="ListParagraph"/>
        <w:numPr>
          <w:ilvl w:val="0"/>
          <w:numId w:val="44"/>
        </w:numPr>
        <w:spacing w:before="200" w:after="200"/>
        <w:rPr>
          <w:rFonts w:ascii="Arial" w:eastAsia="Arial" w:hAnsi="Arial" w:cs="Arial"/>
          <w:color w:val="000000" w:themeColor="text1"/>
        </w:rPr>
      </w:pPr>
      <w:r w:rsidRPr="5D5F2028">
        <w:rPr>
          <w:rFonts w:ascii="Arial" w:eastAsia="Arial" w:hAnsi="Arial" w:cs="Arial"/>
          <w:color w:val="000000" w:themeColor="text1"/>
        </w:rPr>
        <w:t>Provide the list of resident leaders, neighborhood councils and community-based organizations whose commitment/partnership you will seek. List any potential community leaders who should be identified as community ambassadors for this project.</w:t>
      </w:r>
    </w:p>
    <w:p w14:paraId="20613A26" w14:textId="54E460DA" w:rsidR="5C8D92B0" w:rsidRDefault="30DA71B4" w:rsidP="5F2AF817">
      <w:pPr>
        <w:pStyle w:val="Heading2"/>
        <w:rPr>
          <w:rFonts w:ascii="Arial" w:eastAsia="Arial" w:hAnsi="Arial" w:cs="Arial"/>
        </w:rPr>
      </w:pPr>
      <w:bookmarkStart w:id="93" w:name="_Toc198799482"/>
      <w:commentRangeStart w:id="94"/>
      <w:commentRangeStart w:id="95"/>
      <w:r w:rsidRPr="30DA71B4">
        <w:rPr>
          <w:rFonts w:ascii="Arial" w:eastAsia="Arial" w:hAnsi="Arial" w:cs="Arial"/>
        </w:rPr>
        <w:t>Business</w:t>
      </w:r>
      <w:commentRangeEnd w:id="94"/>
      <w:r w:rsidR="5F2AF817">
        <w:rPr>
          <w:rStyle w:val="CommentReference"/>
        </w:rPr>
        <w:commentReference w:id="94"/>
      </w:r>
      <w:commentRangeEnd w:id="95"/>
      <w:r w:rsidR="00CC247D">
        <w:rPr>
          <w:rStyle w:val="CommentReference"/>
          <w:rFonts w:eastAsiaTheme="minorHAnsi" w:cstheme="minorBidi"/>
          <w:color w:val="auto"/>
        </w:rPr>
        <w:commentReference w:id="95"/>
      </w:r>
      <w:r w:rsidRPr="30DA71B4">
        <w:rPr>
          <w:rFonts w:ascii="Arial" w:eastAsia="Arial" w:hAnsi="Arial" w:cs="Arial"/>
        </w:rPr>
        <w:t xml:space="preserve"> Engagement Recommendations</w:t>
      </w:r>
      <w:bookmarkEnd w:id="93"/>
      <w:r w:rsidRPr="30DA71B4">
        <w:rPr>
          <w:rFonts w:ascii="Arial" w:eastAsia="Arial" w:hAnsi="Arial" w:cs="Arial"/>
        </w:rPr>
        <w:t xml:space="preserve"> </w:t>
      </w:r>
    </w:p>
    <w:p w14:paraId="27884A46" w14:textId="41D8C9DF" w:rsidR="5C8D92B0" w:rsidRDefault="5F2AF817" w:rsidP="5F2AF817">
      <w:pPr>
        <w:pStyle w:val="ListParagraph"/>
        <w:numPr>
          <w:ilvl w:val="0"/>
          <w:numId w:val="43"/>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The following Businesses will be directly engaged through this project: </w:t>
      </w:r>
    </w:p>
    <w:p w14:paraId="5290A3E4" w14:textId="0AD34667" w:rsidR="5C8D92B0" w:rsidRDefault="5F2AF817" w:rsidP="5F2AF817">
      <w:pPr>
        <w:pStyle w:val="ListParagraph"/>
        <w:numPr>
          <w:ilvl w:val="1"/>
          <w:numId w:val="43"/>
        </w:numPr>
        <w:spacing w:before="200" w:after="200"/>
        <w:rPr>
          <w:rFonts w:ascii="Arial" w:eastAsia="Arial" w:hAnsi="Arial" w:cs="Arial"/>
          <w:color w:val="000000" w:themeColor="text1"/>
        </w:rPr>
      </w:pPr>
      <w:r w:rsidRPr="5F2AF817">
        <w:rPr>
          <w:rFonts w:ascii="Arial" w:eastAsia="Arial" w:hAnsi="Arial" w:cs="Arial"/>
          <w:color w:val="000000" w:themeColor="text1"/>
        </w:rPr>
        <w:t>List businesses</w:t>
      </w:r>
    </w:p>
    <w:p w14:paraId="5C2B01E4" w14:textId="5F518203" w:rsidR="5C8D92B0" w:rsidRDefault="5F2AF817" w:rsidP="5F2AF817">
      <w:pPr>
        <w:pStyle w:val="ListParagraph"/>
        <w:numPr>
          <w:ilvl w:val="0"/>
          <w:numId w:val="43"/>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Provide a list/or overview of the business whose commitment/partnership you will seek. </w:t>
      </w:r>
    </w:p>
    <w:p w14:paraId="48AD75AB" w14:textId="424FB1FF" w:rsidR="5C8D92B0" w:rsidRDefault="30DA71B4" w:rsidP="5F2AF817">
      <w:pPr>
        <w:pStyle w:val="Heading2"/>
        <w:rPr>
          <w:rFonts w:ascii="Arial" w:eastAsia="Arial" w:hAnsi="Arial" w:cs="Arial"/>
        </w:rPr>
      </w:pPr>
      <w:bookmarkStart w:id="96" w:name="_Toc198799483"/>
      <w:commentRangeStart w:id="97"/>
      <w:r w:rsidRPr="30DA71B4">
        <w:rPr>
          <w:rFonts w:ascii="Arial" w:eastAsia="Arial" w:hAnsi="Arial" w:cs="Arial"/>
        </w:rPr>
        <w:t>Scope</w:t>
      </w:r>
      <w:commentRangeEnd w:id="97"/>
      <w:r w:rsidR="5F2AF817">
        <w:rPr>
          <w:rStyle w:val="CommentReference"/>
        </w:rPr>
        <w:commentReference w:id="97"/>
      </w:r>
      <w:r w:rsidRPr="30DA71B4">
        <w:rPr>
          <w:rFonts w:ascii="Arial" w:eastAsia="Arial" w:hAnsi="Arial" w:cs="Arial"/>
        </w:rPr>
        <w:t xml:space="preserve"> and Timeline Considerations (if applicable)</w:t>
      </w:r>
      <w:bookmarkEnd w:id="96"/>
      <w:r w:rsidRPr="30DA71B4">
        <w:rPr>
          <w:rFonts w:ascii="Arial" w:eastAsia="Arial" w:hAnsi="Arial" w:cs="Arial"/>
        </w:rPr>
        <w:t xml:space="preserve"> </w:t>
      </w:r>
    </w:p>
    <w:p w14:paraId="26998FBF" w14:textId="5432D0A2" w:rsidR="5C8D92B0" w:rsidRDefault="5F2AF817" w:rsidP="5F2AF817">
      <w:pPr>
        <w:pStyle w:val="ListParagraph"/>
        <w:numPr>
          <w:ilvl w:val="0"/>
          <w:numId w:val="42"/>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Provide an overview of any scope and timeline considerations that should be made given the findings and analyses indicated in this report. </w:t>
      </w:r>
    </w:p>
    <w:p w14:paraId="1B765714" w14:textId="5F870164" w:rsidR="5C8D92B0" w:rsidRPr="00E007F2" w:rsidRDefault="30DA71B4" w:rsidP="5F2AF817">
      <w:pPr>
        <w:pStyle w:val="Heading1"/>
        <w:rPr>
          <w:rFonts w:ascii="Arial" w:eastAsia="Arial" w:hAnsi="Arial" w:cs="Arial"/>
        </w:rPr>
      </w:pPr>
      <w:bookmarkStart w:id="98" w:name="_Toc198799484"/>
      <w:commentRangeStart w:id="99"/>
      <w:r w:rsidRPr="30DA71B4">
        <w:rPr>
          <w:rFonts w:ascii="Arial" w:eastAsia="Arial" w:hAnsi="Arial" w:cs="Arial"/>
        </w:rPr>
        <w:lastRenderedPageBreak/>
        <w:t>Appendix</w:t>
      </w:r>
      <w:commentRangeEnd w:id="99"/>
      <w:r w:rsidR="5F2AF817">
        <w:rPr>
          <w:rStyle w:val="CommentReference"/>
        </w:rPr>
        <w:commentReference w:id="99"/>
      </w:r>
      <w:r w:rsidRPr="30DA71B4">
        <w:rPr>
          <w:rFonts w:ascii="Arial" w:eastAsia="Arial" w:hAnsi="Arial" w:cs="Arial"/>
        </w:rPr>
        <w:t xml:space="preserve"> </w:t>
      </w:r>
      <w:r w:rsidR="00550A59">
        <w:rPr>
          <w:rFonts w:ascii="Arial" w:eastAsia="Arial" w:hAnsi="Arial" w:cs="Arial"/>
        </w:rPr>
        <w:t>A</w:t>
      </w:r>
      <w:r w:rsidRPr="30DA71B4">
        <w:rPr>
          <w:rFonts w:ascii="Arial" w:eastAsia="Arial" w:hAnsi="Arial" w:cs="Arial"/>
        </w:rPr>
        <w:t>. Public Comments</w:t>
      </w:r>
      <w:bookmarkEnd w:id="98"/>
      <w:r w:rsidRPr="30DA71B4">
        <w:rPr>
          <w:rFonts w:ascii="Arial" w:eastAsia="Arial" w:hAnsi="Arial" w:cs="Arial"/>
        </w:rPr>
        <w:t xml:space="preserve"> </w:t>
      </w:r>
    </w:p>
    <w:p w14:paraId="237339FB" w14:textId="0E42C5AA" w:rsidR="5C8D92B0" w:rsidRDefault="5F2AF817" w:rsidP="5F2AF817">
      <w:pPr>
        <w:pStyle w:val="ListParagraph"/>
        <w:numPr>
          <w:ilvl w:val="0"/>
          <w:numId w:val="39"/>
        </w:numPr>
        <w:spacing w:before="200" w:after="200"/>
        <w:rPr>
          <w:rFonts w:ascii="Arial" w:eastAsia="Arial" w:hAnsi="Arial" w:cs="Arial"/>
          <w:color w:val="000000" w:themeColor="text1"/>
        </w:rPr>
      </w:pPr>
      <w:r w:rsidRPr="5F2AF817">
        <w:rPr>
          <w:rFonts w:ascii="Arial" w:eastAsia="Arial" w:hAnsi="Arial" w:cs="Arial"/>
          <w:color w:val="000000" w:themeColor="text1"/>
        </w:rPr>
        <w:t>[ATTACH ALL PUBLIC COMMENTS COLLECTED DURING THIS SOCIAL CLIMATE ANALYSIS.]</w:t>
      </w:r>
    </w:p>
    <w:p w14:paraId="40A9835F" w14:textId="6C99081F" w:rsidR="00EF3A4C" w:rsidRPr="00E007F2" w:rsidRDefault="456D7E59" w:rsidP="5F2AF817">
      <w:pPr>
        <w:pStyle w:val="Heading1"/>
        <w:rPr>
          <w:rFonts w:ascii="Arial" w:eastAsia="Arial" w:hAnsi="Arial" w:cs="Arial"/>
        </w:rPr>
      </w:pPr>
      <w:bookmarkStart w:id="100" w:name="_Toc413772675"/>
      <w:bookmarkStart w:id="101" w:name="_Toc441759061"/>
      <w:bookmarkStart w:id="102" w:name="_Toc198799485"/>
      <w:r w:rsidRPr="456D7E59">
        <w:rPr>
          <w:rFonts w:ascii="Arial" w:eastAsia="Arial" w:hAnsi="Arial" w:cs="Arial"/>
        </w:rPr>
        <w:lastRenderedPageBreak/>
        <w:t>References</w:t>
      </w:r>
      <w:bookmarkEnd w:id="100"/>
      <w:bookmarkEnd w:id="101"/>
      <w:bookmarkEnd w:id="102"/>
    </w:p>
    <w:p w14:paraId="41381A3F" w14:textId="7CD2BE0C" w:rsidR="009B5AB8" w:rsidRPr="009B5AB8"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Brangman, S. A. (2022). Achieving diversity in study populations: The importance of community engagement. National Institutes of Health, 1(1), 1-10. </w:t>
      </w:r>
      <w:hyperlink r:id="rId77">
        <w:r w:rsidRPr="456D7E59">
          <w:rPr>
            <w:rFonts w:ascii="Arial" w:eastAsia="Arial" w:hAnsi="Arial" w:cs="Arial"/>
            <w:sz w:val="18"/>
            <w:szCs w:val="18"/>
          </w:rPr>
          <w:t>https://pmc.ncbi.nlm.nih.gov/articles/PMC9669248/pdf/nihms-1835212.pdf</w:t>
        </w:r>
      </w:hyperlink>
      <w:r w:rsidRPr="456D7E59">
        <w:rPr>
          <w:rFonts w:ascii="Arial" w:eastAsia="Arial" w:hAnsi="Arial" w:cs="Arial"/>
          <w:sz w:val="18"/>
          <w:szCs w:val="18"/>
        </w:rPr>
        <w:t xml:space="preserve"> </w:t>
      </w:r>
    </w:p>
    <w:p w14:paraId="10D95C2A" w14:textId="6A769CC3" w:rsidR="009B5AB8" w:rsidRPr="009B5AB8" w:rsidRDefault="456D7E59" w:rsidP="456D7E59">
      <w:pPr>
        <w:ind w:left="360" w:hanging="360"/>
        <w:rPr>
          <w:rFonts w:ascii="Arial" w:eastAsia="Arial" w:hAnsi="Arial" w:cs="Arial"/>
          <w:sz w:val="18"/>
          <w:szCs w:val="18"/>
        </w:rPr>
      </w:pPr>
      <w:r w:rsidRPr="456D7E59">
        <w:rPr>
          <w:rFonts w:ascii="Arial" w:eastAsia="Arial" w:hAnsi="Arial" w:cs="Arial"/>
          <w:sz w:val="18"/>
          <w:szCs w:val="18"/>
        </w:rPr>
        <w:t>Einstein, Katherine Levine, David M. Glick, Maxwell Palmer. Neighborhood Defenders: Participatory Politics and America’s Housing Crisis. Cambridge University Press; 2019.</w:t>
      </w:r>
    </w:p>
    <w:p w14:paraId="69390711" w14:textId="06EAD26D"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Eskew, R., Dumez, C., &amp; Ripple, B. (2014). Community engagement toolkit: Engaging people in planning and design. Wyandotte County Health Department. Retrieved from </w:t>
      </w:r>
      <w:hyperlink r:id="rId78">
        <w:r w:rsidRPr="456D7E59">
          <w:rPr>
            <w:rFonts w:ascii="Arial" w:eastAsia="Arial" w:hAnsi="Arial" w:cs="Arial"/>
            <w:sz w:val="18"/>
            <w:szCs w:val="18"/>
          </w:rPr>
          <w:t>https://www.wycohealth.com/wp-content/uploads/2014/05/EDR-Toolkit-Present.pdf</w:t>
        </w:r>
      </w:hyperlink>
      <w:r w:rsidRPr="456D7E59">
        <w:rPr>
          <w:rFonts w:ascii="Arial" w:eastAsia="Arial" w:hAnsi="Arial" w:cs="Arial"/>
          <w:sz w:val="18"/>
          <w:szCs w:val="18"/>
        </w:rPr>
        <w:t xml:space="preserve"> </w:t>
      </w:r>
    </w:p>
    <w:p w14:paraId="3397432A" w14:textId="1CAE812B"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Lightbody, R. (2020). ‘Hard to reach’ or ‘easy to ignore’? Promoting equality in community engagement. Glasgow Caledonian University. Retrieved from </w:t>
      </w:r>
      <w:hyperlink r:id="rId79">
        <w:r w:rsidRPr="456D7E59">
          <w:rPr>
            <w:rFonts w:ascii="Arial" w:eastAsia="Arial" w:hAnsi="Arial" w:cs="Arial"/>
            <w:sz w:val="18"/>
            <w:szCs w:val="18"/>
          </w:rPr>
          <w:t>https://researchonline.gcu.ac.uk/files/27037627/WWSHardToReachOrEasyToIgnoreEvidenceReview.pdf</w:t>
        </w:r>
      </w:hyperlink>
    </w:p>
    <w:p w14:paraId="4175E164" w14:textId="01C7E3D2"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Mirza, </w:t>
      </w:r>
      <w:proofErr w:type="spellStart"/>
      <w:r w:rsidRPr="456D7E59">
        <w:rPr>
          <w:rFonts w:ascii="Arial" w:eastAsia="Arial" w:hAnsi="Arial" w:cs="Arial"/>
          <w:sz w:val="18"/>
          <w:szCs w:val="18"/>
        </w:rPr>
        <w:t>Raïsa</w:t>
      </w:r>
      <w:proofErr w:type="spellEnd"/>
      <w:r w:rsidRPr="456D7E59">
        <w:rPr>
          <w:rFonts w:ascii="Arial" w:eastAsia="Arial" w:hAnsi="Arial" w:cs="Arial"/>
          <w:sz w:val="18"/>
          <w:szCs w:val="18"/>
        </w:rPr>
        <w:t xml:space="preserve">, Vodden, Kelly, &amp; Collins, Gail. (2014). Developing innovative approaches for community engagement. Memorial University of Newfoundland. Retrieved from </w:t>
      </w:r>
      <w:hyperlink r:id="rId80">
        <w:r w:rsidRPr="456D7E59">
          <w:rPr>
            <w:rFonts w:ascii="Arial" w:eastAsia="Arial" w:hAnsi="Arial" w:cs="Arial"/>
            <w:sz w:val="18"/>
            <w:szCs w:val="18"/>
          </w:rPr>
          <w:t>https://d1wqtxts1xzle7.cloudfront.net/35845021/community_engagement-libre.pdf</w:t>
        </w:r>
      </w:hyperlink>
    </w:p>
    <w:p w14:paraId="1D5CB368" w14:textId="4715B4F9" w:rsidR="009B5AB8" w:rsidRPr="009B5AB8" w:rsidRDefault="456D7E59" w:rsidP="5F2AF817">
      <w:pPr>
        <w:ind w:left="360" w:hanging="360"/>
        <w:rPr>
          <w:rFonts w:ascii="Arial" w:eastAsia="Arial" w:hAnsi="Arial" w:cs="Arial"/>
        </w:rPr>
      </w:pPr>
      <w:r w:rsidRPr="456D7E59">
        <w:rPr>
          <w:rFonts w:ascii="Arial" w:eastAsiaTheme="minorEastAsia" w:hAnsi="Arial"/>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81">
        <w:r w:rsidRPr="456D7E59">
          <w:rPr>
            <w:rFonts w:ascii="Arial" w:eastAsiaTheme="minorEastAsia" w:hAnsi="Arial"/>
            <w:sz w:val="18"/>
            <w:szCs w:val="18"/>
          </w:rPr>
          <w:t>https://www.urban.</w:t>
        </w:r>
        <w:r w:rsidRPr="456D7E59">
          <w:rPr>
            <w:rStyle w:val="Hyperlink"/>
            <w:rFonts w:ascii="Arial" w:eastAsia="Arial" w:hAnsi="Arial" w:cs="Arial"/>
            <w:sz w:val="18"/>
            <w:szCs w:val="18"/>
          </w:rPr>
          <w:t>org/sites/default/files/202212/Disrupting%20Structural%20Racism.pdf</w:t>
        </w:r>
      </w:hyperlink>
    </w:p>
    <w:p w14:paraId="28788DED" w14:textId="5C4CF0E5" w:rsidR="009B5AB8" w:rsidRPr="009B5AB8" w:rsidRDefault="00970FD5" w:rsidP="00970FD5">
      <w:pPr>
        <w:pStyle w:val="Heading1"/>
        <w:rPr>
          <w:rFonts w:ascii="Arial" w:eastAsia="Arial" w:hAnsi="Arial" w:cs="Arial"/>
        </w:rPr>
      </w:pPr>
      <w:bookmarkStart w:id="103" w:name="_Toc198799486"/>
      <w:r>
        <w:rPr>
          <w:rFonts w:ascii="Arial" w:eastAsia="Arial" w:hAnsi="Arial" w:cs="Arial"/>
        </w:rPr>
        <w:lastRenderedPageBreak/>
        <w:t>Notes</w:t>
      </w:r>
      <w:bookmarkEnd w:id="103"/>
    </w:p>
    <w:sectPr w:rsidR="009B5AB8" w:rsidRPr="009B5AB8" w:rsidSect="00296820">
      <w:headerReference w:type="even" r:id="rId82"/>
      <w:headerReference w:type="default" r:id="rId83"/>
      <w:footerReference w:type="even" r:id="rId84"/>
      <w:footerReference w:type="default" r:id="rId85"/>
      <w:endnotePr>
        <w:numFmt w:val="decimal"/>
      </w:endnotePr>
      <w:pgSz w:w="12240" w:h="15840"/>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cy, Christina" w:date="2025-04-08T13:36:00Z" w:initials="SC">
    <w:p w14:paraId="0050B80D" w14:textId="77777777" w:rsidR="006D1402" w:rsidRDefault="006D1402" w:rsidP="006D1402">
      <w:pPr>
        <w:pStyle w:val="CommentText"/>
      </w:pPr>
      <w:r>
        <w:rPr>
          <w:rStyle w:val="CommentReference"/>
        </w:rPr>
        <w:annotationRef/>
      </w:r>
      <w:r w:rsidRPr="5DA5BCB8">
        <w:t>KDI can you add in the names and orgs of the field team?</w:t>
      </w:r>
    </w:p>
  </w:comment>
  <w:comment w:id="34" w:author="Stacy, Christina" w:date="1900-01-01T00:00:00Z" w:initials="SC">
    <w:p w14:paraId="3E9C1ABF" w14:textId="1DA791A0" w:rsidR="004725EC" w:rsidRDefault="00000000">
      <w:pPr>
        <w:pStyle w:val="CommentText"/>
      </w:pPr>
      <w:r>
        <w:rPr>
          <w:rStyle w:val="CommentReference"/>
        </w:rPr>
        <w:annotationRef/>
      </w:r>
      <w:r w:rsidRPr="2E098D42">
        <w:t>This was a note in the draft PICO SCA -- Need to get from LADOT</w:t>
      </w:r>
    </w:p>
  </w:comment>
  <w:comment w:id="69" w:author="Stacy, Christina" w:date="2025-05-21T19:39:00Z" w:initials="SC">
    <w:p w14:paraId="391B927E" w14:textId="1A360403" w:rsidR="00A1167E" w:rsidRDefault="00000000">
      <w:pPr>
        <w:pStyle w:val="CommentText"/>
      </w:pPr>
      <w:r>
        <w:rPr>
          <w:rStyle w:val="CommentReference"/>
        </w:rPr>
        <w:annotationRef/>
      </w:r>
      <w:r w:rsidRPr="120590D6">
        <w:t>KDI folks -- we didn't see any information that would fit here in the materials sent to us. Please either fill in or delete.</w:t>
      </w:r>
    </w:p>
  </w:comment>
  <w:comment w:id="80" w:author="Stacy, Christina" w:date="2025-05-21T19:58:00Z" w:initials="CS">
    <w:p w14:paraId="2A68D460" w14:textId="77777777" w:rsidR="00CC247D" w:rsidRDefault="00CC247D" w:rsidP="00CC247D">
      <w:pPr>
        <w:pStyle w:val="CommentText"/>
      </w:pPr>
      <w:r>
        <w:rPr>
          <w:rStyle w:val="CommentReference"/>
        </w:rPr>
        <w:annotationRef/>
      </w:r>
      <w:r>
        <w:t>KDI we didn’t see anything specifically on this, so feel free to fill in or delete</w:t>
      </w:r>
    </w:p>
  </w:comment>
  <w:comment w:id="91" w:author="Stacy, Christina" w:date="2025-05-01T15:12:00Z" w:initials="SC">
    <w:p w14:paraId="343DBC51" w14:textId="1C3C2848" w:rsidR="004725EC" w:rsidRDefault="00000000">
      <w:pPr>
        <w:pStyle w:val="CommentText"/>
      </w:pPr>
      <w:r>
        <w:rPr>
          <w:rStyle w:val="CommentReference"/>
        </w:rPr>
        <w:annotationRef/>
      </w:r>
      <w:r w:rsidRPr="57AC42E7">
        <w:t>To be completed by Field Team</w:t>
      </w:r>
    </w:p>
  </w:comment>
  <w:comment w:id="92" w:author="Stacy, Christina" w:date="2025-05-21T19:59:00Z" w:initials="CS">
    <w:p w14:paraId="382938D7" w14:textId="77777777" w:rsidR="00CC247D" w:rsidRDefault="00CC247D" w:rsidP="00CC247D">
      <w:pPr>
        <w:pStyle w:val="CommentText"/>
      </w:pPr>
      <w:r>
        <w:rPr>
          <w:rStyle w:val="CommentReference"/>
        </w:rPr>
        <w:annotationRef/>
      </w:r>
      <w:r>
        <w:t>We didn’t see anything speaking to this in the documents shared with us. Feel free to add in or delete</w:t>
      </w:r>
    </w:p>
  </w:comment>
  <w:comment w:id="94" w:author="Stacy, Christina" w:date="2025-05-01T15:12:00Z" w:initials="SC">
    <w:p w14:paraId="218FEEF6" w14:textId="395446B2" w:rsidR="004725EC" w:rsidRDefault="00000000">
      <w:pPr>
        <w:pStyle w:val="CommentText"/>
      </w:pPr>
      <w:r>
        <w:rPr>
          <w:rStyle w:val="CommentReference"/>
        </w:rPr>
        <w:annotationRef/>
      </w:r>
      <w:r w:rsidRPr="46EA4388">
        <w:t>To be completed by Field Team</w:t>
      </w:r>
    </w:p>
  </w:comment>
  <w:comment w:id="95" w:author="Stacy, Christina" w:date="2025-05-21T19:59:00Z" w:initials="CS">
    <w:p w14:paraId="50BAD209" w14:textId="77777777" w:rsidR="00CC247D" w:rsidRDefault="00CC247D" w:rsidP="00CC247D">
      <w:pPr>
        <w:pStyle w:val="CommentText"/>
      </w:pPr>
      <w:r>
        <w:rPr>
          <w:rStyle w:val="CommentReference"/>
        </w:rPr>
        <w:annotationRef/>
      </w:r>
      <w:r>
        <w:t>We didn’t see anything speaking to this in the materials sent to us, so feel free to fill in or delete</w:t>
      </w:r>
    </w:p>
  </w:comment>
  <w:comment w:id="97" w:author="Stacy, Christina" w:date="2025-05-01T15:12:00Z" w:initials="SC">
    <w:p w14:paraId="043BEA90" w14:textId="5262DAD1" w:rsidR="004725EC" w:rsidRDefault="00000000">
      <w:pPr>
        <w:pStyle w:val="CommentText"/>
      </w:pPr>
      <w:r>
        <w:rPr>
          <w:rStyle w:val="CommentReference"/>
        </w:rPr>
        <w:annotationRef/>
      </w:r>
      <w:r w:rsidRPr="1E4B730B">
        <w:t>To be completed by Field Team</w:t>
      </w:r>
    </w:p>
  </w:comment>
  <w:comment w:id="99" w:author="Stacy, Christina" w:date="2025-05-01T15:12:00Z" w:initials="SC">
    <w:p w14:paraId="04732C62" w14:textId="77777777" w:rsidR="00550A59" w:rsidRDefault="00000000" w:rsidP="00550A59">
      <w:pPr>
        <w:pStyle w:val="CommentText"/>
      </w:pPr>
      <w:r>
        <w:rPr>
          <w:rStyle w:val="CommentReference"/>
        </w:rPr>
        <w:annotationRef/>
      </w:r>
      <w:r w:rsidR="00550A59">
        <w:t>Field team – assuming there were no public comments, correct? If not, we can 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50B80D" w15:done="0"/>
  <w15:commentEx w15:paraId="3E9C1ABF" w15:done="0"/>
  <w15:commentEx w15:paraId="391B927E" w15:done="0"/>
  <w15:commentEx w15:paraId="2A68D460" w15:done="0"/>
  <w15:commentEx w15:paraId="343DBC51" w15:done="0"/>
  <w15:commentEx w15:paraId="382938D7" w15:paraIdParent="343DBC51" w15:done="0"/>
  <w15:commentEx w15:paraId="218FEEF6" w15:done="0"/>
  <w15:commentEx w15:paraId="50BAD209" w15:paraIdParent="218FEEF6" w15:done="0"/>
  <w15:commentEx w15:paraId="043BEA90" w15:done="0"/>
  <w15:commentEx w15:paraId="04732C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1445CE" w16cex:dateUtc="2025-04-08T17:36:00Z"/>
  <w16cex:commentExtensible w16cex:durableId="16FAFA58" w16cex:dateUtc="2025-04-08T19:32:00Z"/>
  <w16cex:commentExtensible w16cex:durableId="41BA12E2" w16cex:dateUtc="2025-05-21T23:39:00Z"/>
  <w16cex:commentExtensible w16cex:durableId="6C71B842" w16cex:dateUtc="2025-05-21T23:58:00Z"/>
  <w16cex:commentExtensible w16cex:durableId="1020F370" w16cex:dateUtc="2025-05-01T19:12:00Z"/>
  <w16cex:commentExtensible w16cex:durableId="2880F000" w16cex:dateUtc="2025-05-21T23:59:00Z"/>
  <w16cex:commentExtensible w16cex:durableId="249C30F7" w16cex:dateUtc="2025-05-01T19:12:00Z"/>
  <w16cex:commentExtensible w16cex:durableId="38A04B63" w16cex:dateUtc="2025-05-21T23:59:00Z"/>
  <w16cex:commentExtensible w16cex:durableId="1F0C5425" w16cex:dateUtc="2025-05-01T19:12:00Z"/>
  <w16cex:commentExtensible w16cex:durableId="16641066" w16cex:dateUtc="2025-05-01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50B80D" w16cid:durableId="691445CE"/>
  <w16cid:commentId w16cid:paraId="3E9C1ABF" w16cid:durableId="16FAFA58"/>
  <w16cid:commentId w16cid:paraId="391B927E" w16cid:durableId="41BA12E2"/>
  <w16cid:commentId w16cid:paraId="2A68D460" w16cid:durableId="6C71B842"/>
  <w16cid:commentId w16cid:paraId="343DBC51" w16cid:durableId="1020F370"/>
  <w16cid:commentId w16cid:paraId="382938D7" w16cid:durableId="2880F000"/>
  <w16cid:commentId w16cid:paraId="218FEEF6" w16cid:durableId="249C30F7"/>
  <w16cid:commentId w16cid:paraId="50BAD209" w16cid:durableId="38A04B63"/>
  <w16cid:commentId w16cid:paraId="043BEA90" w16cid:durableId="1F0C5425"/>
  <w16cid:commentId w16cid:paraId="04732C62" w16cid:durableId="166410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38A59" w14:textId="77777777" w:rsidR="000E2E8F" w:rsidRPr="00401C14" w:rsidRDefault="000E2E8F" w:rsidP="006C40CD">
      <w:pPr>
        <w:pStyle w:val="Footer"/>
        <w:rPr>
          <w:b w:val="0"/>
          <w:sz w:val="12"/>
          <w:szCs w:val="12"/>
        </w:rPr>
      </w:pPr>
    </w:p>
  </w:endnote>
  <w:endnote w:type="continuationSeparator" w:id="0">
    <w:p w14:paraId="03A3BFAC" w14:textId="77777777" w:rsidR="000E2E8F" w:rsidRPr="00401C14" w:rsidRDefault="000E2E8F" w:rsidP="006C40CD">
      <w:pPr>
        <w:pStyle w:val="Footer"/>
        <w:rPr>
          <w:b w:val="0"/>
          <w:sz w:val="12"/>
          <w:szCs w:val="12"/>
        </w:rPr>
      </w:pPr>
    </w:p>
  </w:endnote>
  <w:endnote w:type="continuationNotice" w:id="1">
    <w:p w14:paraId="6D9627F8" w14:textId="77777777" w:rsidR="000E2E8F" w:rsidRPr="00687404" w:rsidRDefault="000E2E8F">
      <w:pPr>
        <w:spacing w:after="0" w:line="240" w:lineRule="auto"/>
        <w:rPr>
          <w:sz w:val="12"/>
        </w:rPr>
      </w:pPr>
    </w:p>
  </w:endnote>
  <w:endnote w:id="2">
    <w:p w14:paraId="3C9D225F" w14:textId="1550872D" w:rsidR="7CC05160" w:rsidRDefault="7CC05160" w:rsidP="7CC05160">
      <w:pPr>
        <w:pStyle w:val="EndnoteText"/>
      </w:pPr>
      <w:r w:rsidRPr="7CC05160">
        <w:rPr>
          <w:rStyle w:val="EndnoteReference"/>
        </w:rPr>
        <w:endnoteRef/>
      </w:r>
      <w:r>
        <w:t xml:space="preserve"> </w:t>
      </w:r>
      <w:hyperlink r:id="rId1">
        <w:r w:rsidRPr="7CC05160">
          <w:rPr>
            <w:rStyle w:val="Hyperlink"/>
          </w:rPr>
          <w:t>https://zimas.lacity.org/</w:t>
        </w:r>
      </w:hyperlink>
    </w:p>
  </w:endnote>
  <w:endnote w:id="3">
    <w:p w14:paraId="6525C987" w14:textId="3BAE9F9D" w:rsidR="7CC05160" w:rsidRDefault="7CC05160" w:rsidP="7CC05160">
      <w:pPr>
        <w:pStyle w:val="EndnoteText"/>
      </w:pPr>
      <w:r w:rsidRPr="7CC05160">
        <w:rPr>
          <w:rStyle w:val="EndnoteReference"/>
        </w:rPr>
        <w:endnoteRef/>
      </w:r>
      <w:r>
        <w:t xml:space="preserve"> </w:t>
      </w:r>
      <w:hyperlink r:id="rId2">
        <w:r w:rsidRPr="7CC05160">
          <w:rPr>
            <w:rStyle w:val="Hyperlink"/>
          </w:rPr>
          <w:t>https://www.tpl.org/parkserve</w:t>
        </w:r>
      </w:hyperlink>
    </w:p>
  </w:endnote>
  <w:endnote w:id="4">
    <w:p w14:paraId="54583F0F" w14:textId="35941895" w:rsidR="74D19D90" w:rsidRDefault="74D19D90" w:rsidP="74D19D90">
      <w:pPr>
        <w:pStyle w:val="EndnoteText"/>
      </w:pPr>
      <w:r w:rsidRPr="74D19D90">
        <w:rPr>
          <w:rStyle w:val="EndnoteReference"/>
        </w:rPr>
        <w:endnoteRef/>
      </w:r>
      <w:r>
        <w:t xml:space="preserve"> Asia Mieleszko, ”The People of Los Angeles Just Said ’Yes’ to Safer Streets,” Strong Towns, March 12, 2024, </w:t>
      </w:r>
      <w:hyperlink r:id="rId3">
        <w:r w:rsidRPr="74D19D90">
          <w:rPr>
            <w:rStyle w:val="Hyperlink"/>
          </w:rPr>
          <w:t>https://www.strongtowns.org/journal/2024/3/12/the-people-of-los-angeles-just-said-yes-to-safer-streets</w:t>
        </w:r>
        <w:r w:rsidRPr="74D19D90">
          <w:rPr>
            <w:rStyle w:val="Hyperlink"/>
            <w:color w:val="auto"/>
          </w:rPr>
          <w:t>.</w:t>
        </w:r>
      </w:hyperlink>
    </w:p>
  </w:endnote>
  <w:endnote w:id="5">
    <w:p w14:paraId="12A185DD" w14:textId="08FFC00D" w:rsidR="0F5B6806" w:rsidRDefault="0F5B6806" w:rsidP="0F5B6806">
      <w:pPr>
        <w:pStyle w:val="EndnoteText"/>
      </w:pPr>
      <w:r w:rsidRPr="0F5B6806">
        <w:rPr>
          <w:rStyle w:val="EndnoteReference"/>
        </w:rPr>
        <w:endnoteRef/>
      </w:r>
      <w:r>
        <w:t xml:space="preserve"> ”5 Methods for Non-Internet Based Remote</w:t>
      </w:r>
      <w:r w:rsidRPr="0F5B6806">
        <w:rPr>
          <w:rFonts w:eastAsiaTheme="minorEastAsia"/>
          <w:szCs w:val="18"/>
        </w:rPr>
        <w:t xml:space="preserve"> Community Engagement.” Medium. Accessed on April 25, 2025. https://medium.com/the-guide-to-remote-community-engagement/5-methods-for-non-internet-based-remote-community-engagement-689fc152de78</w:t>
      </w:r>
    </w:p>
  </w:endnote>
  <w:endnote w:id="6">
    <w:p w14:paraId="59B63577" w14:textId="017AB630" w:rsidR="38E4B8BD" w:rsidRDefault="38E4B8BD" w:rsidP="38E4B8BD">
      <w:pPr>
        <w:pStyle w:val="EndnoteText"/>
      </w:pPr>
      <w:r w:rsidRPr="38E4B8BD">
        <w:rPr>
          <w:rStyle w:val="EndnoteReference"/>
        </w:rPr>
        <w:endnoteRef/>
      </w:r>
      <w:r>
        <w:t xml:space="preserve"> ”Color Contrast.” Colorado State University. Accessed April 20, 2025.  </w:t>
      </w:r>
      <w:hyperlink r:id="rId4">
        <w:r w:rsidRPr="38E4B8BD">
          <w:rPr>
            <w:rStyle w:val="Hyperlink"/>
          </w:rPr>
          <w:t>https://www.chhs.colostate.edu/accessibility/best-practices-how-tos/color-contrast/</w:t>
        </w:r>
      </w:hyperlink>
      <w:r>
        <w:t>; ”Design for Readability.” Harvard University. Accessed April 20, 2025. https://accessibility.huit.harvard.edu/design-readability</w:t>
      </w:r>
    </w:p>
  </w:endnote>
  <w:endnote w:id="7">
    <w:p w14:paraId="3DA1725E" w14:textId="4DF5EC9A" w:rsidR="0F59743F" w:rsidRDefault="0F59743F" w:rsidP="0F59743F">
      <w:pPr>
        <w:pStyle w:val="EndnoteText"/>
      </w:pPr>
      <w:r w:rsidRPr="0F59743F">
        <w:rPr>
          <w:rStyle w:val="EndnoteReference"/>
        </w:rPr>
        <w:endnoteRef/>
      </w:r>
      <w:r>
        <w:t xml:space="preserve"> Kitheka, Joy. 2024. ”Marketing to Different Age Demographics.” BeeLiked.  </w:t>
      </w:r>
      <w:hyperlink r:id="rId5">
        <w:r w:rsidRPr="0F59743F">
          <w:rPr>
            <w:rFonts w:eastAsiaTheme="minorEastAsia"/>
            <w:szCs w:val="18"/>
          </w:rPr>
          <w:t>https://www.beeliked.com/blog/audience-engagement/marketing-to-different-age-demographics</w:t>
        </w:r>
      </w:hyperlink>
    </w:p>
  </w:endnote>
  <w:endnote w:id="8">
    <w:p w14:paraId="3D205D77" w14:textId="32634E4B"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9">
    <w:p w14:paraId="5015CCCA" w14:textId="03214516" w:rsidR="0F59743F" w:rsidRDefault="0F59743F" w:rsidP="0F59743F">
      <w:pPr>
        <w:pStyle w:val="EndnoteText"/>
      </w:pPr>
      <w:r w:rsidRPr="0F59743F">
        <w:rPr>
          <w:rStyle w:val="EndnoteReference"/>
        </w:rPr>
        <w:endnoteRef/>
      </w:r>
      <w:r>
        <w:t xml:space="preserve"> Kitheka, Joy. 2024. ”Marketing to Different Age Demographics.” BeeLiked.  </w:t>
      </w:r>
      <w:hyperlink r:id="rId6">
        <w:r w:rsidRPr="0F59743F">
          <w:rPr>
            <w:rFonts w:eastAsiaTheme="minorEastAsia"/>
            <w:szCs w:val="18"/>
          </w:rPr>
          <w:t>https://www.beeliked.com/blog/audience-engagement/marketing-to-different-age-demographics</w:t>
        </w:r>
      </w:hyperlink>
    </w:p>
  </w:endnote>
  <w:endnote w:id="10">
    <w:p w14:paraId="377E16C9" w14:textId="4016F262" w:rsidR="0F59743F" w:rsidRDefault="0F59743F" w:rsidP="0F59743F">
      <w:pPr>
        <w:pStyle w:val="EndnoteText"/>
      </w:pPr>
      <w:r w:rsidRPr="0F59743F">
        <w:rPr>
          <w:rStyle w:val="EndnoteReference"/>
        </w:rPr>
        <w:endnoteRef/>
      </w:r>
      <w:r>
        <w:t xml:space="preserve"> Kitheka, Joy. 2024. ”Marketing to Different Age Demographics.” BeeLiked.  </w:t>
      </w:r>
      <w:hyperlink r:id="rId7">
        <w:r w:rsidRPr="0F59743F">
          <w:rPr>
            <w:rFonts w:eastAsiaTheme="minorEastAsia"/>
            <w:szCs w:val="18"/>
          </w:rPr>
          <w:t>https://www.beeliked.com/blog/audience-engagement/marketing-to-different-age-demographics</w:t>
        </w:r>
      </w:hyperlink>
    </w:p>
  </w:endnote>
  <w:endnote w:id="11">
    <w:p w14:paraId="6DAEE081" w14:textId="231EE5C9"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2">
    <w:p w14:paraId="7DE33030" w14:textId="77D7D148"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3">
    <w:p w14:paraId="04749C92" w14:textId="06BA41BD" w:rsidR="31C1CD2A" w:rsidRDefault="31C1CD2A" w:rsidP="31C1CD2A">
      <w:pPr>
        <w:pStyle w:val="EndnoteText"/>
      </w:pPr>
      <w:r w:rsidRPr="31C1CD2A">
        <w:rPr>
          <w:rStyle w:val="EndnoteReference"/>
        </w:rPr>
        <w:endnoteRef/>
      </w:r>
      <w:r>
        <w:t xml:space="preserve"> “Marketing to Gen X: Reaching the Lost Generation.” Spotify. Accessed April 25, 2025. https://ads.spotify.com/en-US/news-and-insights/marketing-to-gen-x/</w:t>
      </w:r>
    </w:p>
  </w:endnote>
  <w:endnote w:id="14">
    <w:p w14:paraId="2E62818A" w14:textId="77879D81" w:rsidR="0F59743F" w:rsidRDefault="0F59743F" w:rsidP="0F59743F">
      <w:pPr>
        <w:pStyle w:val="EndnoteText"/>
      </w:pPr>
      <w:r w:rsidRPr="0F59743F">
        <w:rPr>
          <w:rStyle w:val="EndnoteReference"/>
        </w:rPr>
        <w:endnoteRef/>
      </w:r>
      <w:r>
        <w:t xml:space="preserve"> Kitheka, Joy. 2024. ”Marketing to Different Age Demographics.” BeeLiked.  </w:t>
      </w:r>
      <w:hyperlink r:id="rId8">
        <w:r w:rsidRPr="0F59743F">
          <w:rPr>
            <w:rFonts w:eastAsiaTheme="minorEastAsia"/>
            <w:szCs w:val="18"/>
          </w:rPr>
          <w:t>https://www.beeliked.com/blog/audience-engagement/marketing-to-different-age-demographics</w:t>
        </w:r>
      </w:hyperlink>
    </w:p>
  </w:endnote>
  <w:endnote w:id="15">
    <w:p w14:paraId="5CDB87FB" w14:textId="1322B7D7" w:rsidR="0F59743F" w:rsidRDefault="0F59743F" w:rsidP="0F59743F">
      <w:pPr>
        <w:pStyle w:val="EndnoteText"/>
      </w:pPr>
      <w:r w:rsidRPr="0F59743F">
        <w:rPr>
          <w:rStyle w:val="EndnoteReference"/>
        </w:rPr>
        <w:endnoteRef/>
      </w:r>
      <w:r>
        <w:t xml:space="preserve"> Kitheka, Joy. 2024. ”Marketing to Different Age Demographics.” BeeLiked.  </w:t>
      </w:r>
      <w:hyperlink r:id="rId9">
        <w:r w:rsidRPr="0F59743F">
          <w:rPr>
            <w:rFonts w:eastAsiaTheme="minorEastAsia"/>
            <w:szCs w:val="18"/>
          </w:rPr>
          <w:t>https://www.beeliked.com/blog/audience-engagement/marketing-to-different-age-demographics</w:t>
        </w:r>
      </w:hyperlink>
    </w:p>
  </w:endnote>
  <w:endnote w:id="16">
    <w:p w14:paraId="10348E80" w14:textId="5C1D55CD" w:rsidR="0F59743F" w:rsidRDefault="0F59743F" w:rsidP="0F59743F">
      <w:pPr>
        <w:pStyle w:val="EndnoteText"/>
      </w:pPr>
      <w:r w:rsidRPr="0F59743F">
        <w:rPr>
          <w:rStyle w:val="EndnoteReference"/>
        </w:rPr>
        <w:endnoteRef/>
      </w:r>
      <w:r>
        <w:t xml:space="preserve"> Kitheka, Joy. 2024. ”Marketing to Different Age Demographics.” BeeLiked.  </w:t>
      </w:r>
      <w:hyperlink r:id="rId10">
        <w:r w:rsidRPr="0F59743F">
          <w:rPr>
            <w:rFonts w:eastAsiaTheme="minorEastAsia"/>
            <w:szCs w:val="18"/>
          </w:rPr>
          <w:t>https://www.beeliked.com/blog/audience-engagement/marketing-to-different-age-demographics</w:t>
        </w:r>
      </w:hyperlink>
    </w:p>
  </w:endnote>
  <w:endnote w:id="17">
    <w:p w14:paraId="36545CF7" w14:textId="402791D3" w:rsidR="31C1CD2A" w:rsidRDefault="31C1CD2A" w:rsidP="31C1CD2A">
      <w:pPr>
        <w:pStyle w:val="EndnoteText"/>
      </w:pPr>
      <w:r w:rsidRPr="31C1CD2A">
        <w:rPr>
          <w:rStyle w:val="EndnoteReference"/>
        </w:rPr>
        <w:endnoteRef/>
      </w:r>
      <w:r>
        <w:t xml:space="preserve"> “Social Media Fact Sheet.” Pew Research Center. Accessed April 25, 2025. https://www.pewresearch.org/internet/fact-sheet/social-media/#who-uses-social-media</w:t>
      </w:r>
    </w:p>
  </w:endnote>
  <w:endnote w:id="18">
    <w:p w14:paraId="10D19EA9" w14:textId="6E7F01A1" w:rsidR="0705C9BD" w:rsidRDefault="0705C9BD" w:rsidP="0705C9BD">
      <w:pPr>
        <w:pStyle w:val="EndnoteText"/>
      </w:pPr>
      <w:r w:rsidRPr="0705C9BD">
        <w:rPr>
          <w:rStyle w:val="EndnoteReference"/>
        </w:rPr>
        <w:endnoteRef/>
      </w:r>
      <w:r>
        <w:t xml:space="preserve"> ”How to Make Connections That Matter: Your Nonprofit’s Guide to Community Engagement.” DonorDock. Accessed April 25, 2025. https://www.donordock.com/articles/community-engagement-guide#4h25e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embedRegular r:id="rId1" w:fontKey="{55DF7517-D110-4FEE-8D50-0010D16A1B97}"/>
    <w:embedBold r:id="rId2" w:fontKey="{9BD3FF5A-9ED3-4E03-B24D-CAFD5F003075}"/>
    <w:embedItalic r:id="rId3" w:fontKey="{EF0B71F9-8059-4D14-9795-DCE1A556A130}"/>
    <w:embedBoldItalic r:id="rId4" w:fontKey="{748D11B4-0015-4D61-BCE9-63DC9640DC07}"/>
  </w:font>
  <w:font w:name="Lato Medium">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302020204030203"/>
    <w:charset w:val="00"/>
    <w:family w:val="swiss"/>
    <w:pitch w:val="variable"/>
    <w:sig w:usb0="A00002AF" w:usb1="50006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A02020204030203"/>
    <w:charset w:val="00"/>
    <w:family w:val="swiss"/>
    <w:pitch w:val="variable"/>
    <w:sig w:usb0="A00000AF" w:usb1="5000604B" w:usb2="00000000" w:usb3="00000000" w:csb0="00000093" w:csb1="00000000"/>
  </w:font>
  <w:font w:name="Lato Bold">
    <w:altName w:val="Lato"/>
    <w:panose1 w:val="020F0802020204030203"/>
    <w:charset w:val="00"/>
    <w:family w:val="auto"/>
    <w:pitch w:val="variable"/>
    <w:sig w:usb0="A00000AF" w:usb1="50006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796171A5" w14:textId="77777777" w:rsidTr="087B6266">
      <w:trPr>
        <w:trHeight w:val="300"/>
      </w:trPr>
      <w:tc>
        <w:tcPr>
          <w:tcW w:w="3295" w:type="dxa"/>
        </w:tcPr>
        <w:p w14:paraId="4A4A32AA" w14:textId="5ABF89D3" w:rsidR="087B6266" w:rsidRDefault="087B6266" w:rsidP="087B6266">
          <w:pPr>
            <w:pStyle w:val="Header"/>
            <w:ind w:left="-115"/>
          </w:pPr>
        </w:p>
      </w:tc>
      <w:tc>
        <w:tcPr>
          <w:tcW w:w="3295" w:type="dxa"/>
        </w:tcPr>
        <w:p w14:paraId="262E6B0A" w14:textId="4290973A" w:rsidR="087B6266" w:rsidRDefault="087B6266" w:rsidP="087B6266">
          <w:pPr>
            <w:pStyle w:val="Header"/>
            <w:jc w:val="center"/>
          </w:pPr>
        </w:p>
      </w:tc>
      <w:tc>
        <w:tcPr>
          <w:tcW w:w="3295" w:type="dxa"/>
        </w:tcPr>
        <w:p w14:paraId="064F3C8B" w14:textId="618F77CC" w:rsidR="087B6266" w:rsidRDefault="087B6266" w:rsidP="087B6266">
          <w:pPr>
            <w:pStyle w:val="Header"/>
            <w:ind w:right="-115"/>
            <w:jc w:val="right"/>
          </w:pPr>
        </w:p>
      </w:tc>
    </w:tr>
  </w:tbl>
  <w:p w14:paraId="56D8A7E6" w14:textId="23D9BC61" w:rsidR="087B6266" w:rsidRDefault="087B6266" w:rsidP="087B62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24F1A052" w14:textId="77777777" w:rsidTr="087B6266">
      <w:trPr>
        <w:trHeight w:val="300"/>
      </w:trPr>
      <w:tc>
        <w:tcPr>
          <w:tcW w:w="3295" w:type="dxa"/>
        </w:tcPr>
        <w:p w14:paraId="5F8A944E" w14:textId="67171B37" w:rsidR="087B6266" w:rsidRDefault="087B6266" w:rsidP="087B6266">
          <w:pPr>
            <w:pStyle w:val="Header"/>
            <w:ind w:left="-115"/>
          </w:pPr>
        </w:p>
      </w:tc>
      <w:tc>
        <w:tcPr>
          <w:tcW w:w="3295" w:type="dxa"/>
        </w:tcPr>
        <w:p w14:paraId="1CA59FEF" w14:textId="5BC02397" w:rsidR="087B6266" w:rsidRDefault="087B6266" w:rsidP="087B6266">
          <w:pPr>
            <w:pStyle w:val="Header"/>
            <w:jc w:val="center"/>
          </w:pPr>
        </w:p>
      </w:tc>
      <w:tc>
        <w:tcPr>
          <w:tcW w:w="3295" w:type="dxa"/>
        </w:tcPr>
        <w:p w14:paraId="00CBB690" w14:textId="038E0840" w:rsidR="087B6266" w:rsidRDefault="087B6266" w:rsidP="087B6266">
          <w:pPr>
            <w:pStyle w:val="Header"/>
            <w:ind w:right="-115"/>
            <w:jc w:val="right"/>
          </w:pPr>
        </w:p>
      </w:tc>
    </w:tr>
  </w:tbl>
  <w:p w14:paraId="7F84C069" w14:textId="1F113A51" w:rsidR="087B6266" w:rsidRDefault="087B6266" w:rsidP="087B62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14:paraId="508DD4C2" w14:textId="77777777" w:rsidTr="007D30BD">
      <w:trPr>
        <w:cantSplit/>
        <w:tblHeader/>
        <w:jc w:val="center"/>
      </w:trPr>
      <w:tc>
        <w:tcPr>
          <w:tcW w:w="360" w:type="dxa"/>
          <w:shd w:val="clear" w:color="auto" w:fill="C6C6C6"/>
          <w:noWrap/>
          <w:tcMar>
            <w:top w:w="43" w:type="dxa"/>
            <w:left w:w="0" w:type="dxa"/>
            <w:bottom w:w="43" w:type="dxa"/>
            <w:right w:w="0" w:type="dxa"/>
          </w:tcMar>
          <w:vAlign w:val="center"/>
        </w:tcPr>
        <w:p w14:paraId="3DC08150" w14:textId="77777777" w:rsidR="00972BA3" w:rsidRDefault="00972BA3" w:rsidP="007D30BD">
          <w:pPr>
            <w:pStyle w:val="Footer"/>
          </w:pPr>
        </w:p>
      </w:tc>
      <w:tc>
        <w:tcPr>
          <w:tcW w:w="343" w:type="dxa"/>
          <w:shd w:val="clear" w:color="auto" w:fill="FFB918"/>
          <w:noWrap/>
          <w:tcMar>
            <w:top w:w="43" w:type="dxa"/>
            <w:left w:w="0" w:type="dxa"/>
            <w:bottom w:w="43" w:type="dxa"/>
            <w:right w:w="0" w:type="dxa"/>
          </w:tcMar>
          <w:vAlign w:val="center"/>
        </w:tcPr>
        <w:p w14:paraId="1D2DB22E" w14:textId="77777777" w:rsidR="00972BA3" w:rsidRPr="00BB7317" w:rsidRDefault="00BB7317" w:rsidP="003E675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14:paraId="7D195990" w14:textId="77777777" w:rsidR="00972BA3" w:rsidRDefault="00972BA3" w:rsidP="003E6757">
          <w:pPr>
            <w:pStyle w:val="Footer"/>
            <w:jc w:val="right"/>
          </w:pPr>
          <w:r>
            <w:t>contents</w:t>
          </w:r>
        </w:p>
      </w:tc>
    </w:tr>
  </w:tbl>
  <w:p w14:paraId="6C280299" w14:textId="77777777" w:rsidR="00972BA3" w:rsidRPr="00B90571" w:rsidRDefault="00972BA3" w:rsidP="00B90571">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14:paraId="42EF5192" w14:textId="77777777" w:rsidTr="007D30BD">
      <w:trPr>
        <w:cantSplit/>
        <w:tblHeader/>
        <w:jc w:val="center"/>
      </w:trPr>
      <w:tc>
        <w:tcPr>
          <w:tcW w:w="8266" w:type="dxa"/>
          <w:shd w:val="clear" w:color="auto" w:fill="C6C6C6"/>
          <w:noWrap/>
          <w:tcMar>
            <w:top w:w="43" w:type="dxa"/>
            <w:left w:w="288" w:type="dxa"/>
            <w:bottom w:w="43" w:type="dxa"/>
            <w:right w:w="0" w:type="dxa"/>
          </w:tcMar>
          <w:vAlign w:val="center"/>
        </w:tcPr>
        <w:p w14:paraId="3A27F6F2" w14:textId="77777777" w:rsidR="00972BA3" w:rsidRDefault="00972BA3" w:rsidP="003E6757">
          <w:pPr>
            <w:pStyle w:val="Footer"/>
          </w:pPr>
          <w:r>
            <w:t>contents</w:t>
          </w:r>
        </w:p>
      </w:tc>
      <w:tc>
        <w:tcPr>
          <w:tcW w:w="360" w:type="dxa"/>
          <w:shd w:val="clear" w:color="auto" w:fill="FFB918"/>
          <w:noWrap/>
          <w:tcMar>
            <w:top w:w="43" w:type="dxa"/>
            <w:left w:w="0" w:type="dxa"/>
            <w:bottom w:w="43" w:type="dxa"/>
            <w:right w:w="0" w:type="dxa"/>
          </w:tcMar>
          <w:vAlign w:val="center"/>
        </w:tcPr>
        <w:p w14:paraId="2A396666" w14:textId="77777777" w:rsidR="00972BA3" w:rsidRPr="006D437B" w:rsidRDefault="00972BA3" w:rsidP="003E675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00BB7317" w:rsidRPr="006D437B">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14:paraId="771A31A4" w14:textId="77777777" w:rsidR="00972BA3" w:rsidRDefault="00972BA3" w:rsidP="003E6757">
          <w:pPr>
            <w:pStyle w:val="Footer"/>
            <w:jc w:val="right"/>
          </w:pPr>
        </w:p>
      </w:tc>
    </w:tr>
  </w:tbl>
  <w:p w14:paraId="72192494" w14:textId="77777777" w:rsidR="00972BA3" w:rsidRPr="00D36762" w:rsidRDefault="00972BA3" w:rsidP="00B90571">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1067" w14:textId="77777777" w:rsidR="00972BA3" w:rsidRPr="00C41E67" w:rsidRDefault="00972BA3" w:rsidP="00C41E6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841CC" w14:textId="77777777" w:rsidR="00972BA3" w:rsidRPr="00C41E67" w:rsidRDefault="00972BA3" w:rsidP="00C41E6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3BF5F" w14:textId="77777777" w:rsidR="000E2E8F" w:rsidRDefault="000E2E8F" w:rsidP="00AE441D">
      <w:pPr>
        <w:spacing w:after="0" w:line="240" w:lineRule="auto"/>
      </w:pPr>
      <w:r>
        <w:separator/>
      </w:r>
    </w:p>
    <w:p w14:paraId="5B918FC1" w14:textId="77777777" w:rsidR="000E2E8F" w:rsidRDefault="000E2E8F"/>
  </w:footnote>
  <w:footnote w:type="continuationSeparator" w:id="0">
    <w:p w14:paraId="3A07F3D9" w14:textId="77777777" w:rsidR="000E2E8F" w:rsidRDefault="000E2E8F" w:rsidP="00AE441D">
      <w:pPr>
        <w:spacing w:after="0" w:line="240" w:lineRule="auto"/>
      </w:pPr>
      <w:r>
        <w:continuationSeparator/>
      </w:r>
    </w:p>
    <w:p w14:paraId="5E2296FC" w14:textId="77777777" w:rsidR="000E2E8F" w:rsidRDefault="000E2E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65DC266A" w14:textId="77777777" w:rsidTr="087B6266">
      <w:trPr>
        <w:trHeight w:val="300"/>
      </w:trPr>
      <w:tc>
        <w:tcPr>
          <w:tcW w:w="3295" w:type="dxa"/>
        </w:tcPr>
        <w:p w14:paraId="47AE74DC" w14:textId="66121888" w:rsidR="087B6266" w:rsidRDefault="087B6266" w:rsidP="087B6266">
          <w:pPr>
            <w:pStyle w:val="Header"/>
            <w:ind w:left="-115"/>
          </w:pPr>
        </w:p>
      </w:tc>
      <w:tc>
        <w:tcPr>
          <w:tcW w:w="3295" w:type="dxa"/>
        </w:tcPr>
        <w:p w14:paraId="44B4F66D" w14:textId="651C026B" w:rsidR="087B6266" w:rsidRDefault="087B6266" w:rsidP="087B6266">
          <w:pPr>
            <w:pStyle w:val="Header"/>
            <w:jc w:val="center"/>
          </w:pPr>
        </w:p>
      </w:tc>
      <w:tc>
        <w:tcPr>
          <w:tcW w:w="3295" w:type="dxa"/>
        </w:tcPr>
        <w:p w14:paraId="04B47169" w14:textId="68562B72" w:rsidR="087B6266" w:rsidRDefault="087B6266" w:rsidP="087B6266">
          <w:pPr>
            <w:pStyle w:val="Header"/>
            <w:ind w:right="-115"/>
            <w:jc w:val="right"/>
          </w:pPr>
        </w:p>
      </w:tc>
    </w:tr>
  </w:tbl>
  <w:p w14:paraId="084309B3" w14:textId="4D0E9FF8" w:rsidR="087B6266" w:rsidRDefault="087B6266" w:rsidP="087B62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1CC99FB7" w14:textId="77777777" w:rsidTr="087B6266">
      <w:trPr>
        <w:trHeight w:val="300"/>
      </w:trPr>
      <w:tc>
        <w:tcPr>
          <w:tcW w:w="3295" w:type="dxa"/>
        </w:tcPr>
        <w:p w14:paraId="36D1ACF5" w14:textId="4EFB50CA" w:rsidR="087B6266" w:rsidRDefault="087B6266" w:rsidP="087B6266">
          <w:pPr>
            <w:pStyle w:val="Header"/>
            <w:ind w:left="-115"/>
          </w:pPr>
        </w:p>
      </w:tc>
      <w:tc>
        <w:tcPr>
          <w:tcW w:w="3295" w:type="dxa"/>
        </w:tcPr>
        <w:p w14:paraId="65E78DA2" w14:textId="5804E78F" w:rsidR="087B6266" w:rsidRDefault="087B6266" w:rsidP="087B6266">
          <w:pPr>
            <w:pStyle w:val="Header"/>
            <w:jc w:val="center"/>
          </w:pPr>
        </w:p>
      </w:tc>
      <w:tc>
        <w:tcPr>
          <w:tcW w:w="3295" w:type="dxa"/>
        </w:tcPr>
        <w:p w14:paraId="10F0C690" w14:textId="20C1177E" w:rsidR="087B6266" w:rsidRDefault="087B6266" w:rsidP="087B6266">
          <w:pPr>
            <w:pStyle w:val="Header"/>
            <w:ind w:right="-115"/>
            <w:jc w:val="right"/>
          </w:pPr>
        </w:p>
      </w:tc>
    </w:tr>
  </w:tbl>
  <w:p w14:paraId="2D36F6AF" w14:textId="51C9A34C" w:rsidR="087B6266" w:rsidRDefault="087B6266" w:rsidP="087B62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4C7F71EA" w14:textId="77777777" w:rsidTr="087B6266">
      <w:trPr>
        <w:trHeight w:val="300"/>
      </w:trPr>
      <w:tc>
        <w:tcPr>
          <w:tcW w:w="2995" w:type="dxa"/>
        </w:tcPr>
        <w:p w14:paraId="72AC5D19" w14:textId="073E0674" w:rsidR="087B6266" w:rsidRDefault="087B6266" w:rsidP="087B6266">
          <w:pPr>
            <w:pStyle w:val="Header"/>
            <w:ind w:left="-115"/>
          </w:pPr>
        </w:p>
      </w:tc>
      <w:tc>
        <w:tcPr>
          <w:tcW w:w="2995" w:type="dxa"/>
        </w:tcPr>
        <w:p w14:paraId="328BC3BD" w14:textId="0867E7A4" w:rsidR="087B6266" w:rsidRDefault="087B6266" w:rsidP="087B6266">
          <w:pPr>
            <w:pStyle w:val="Header"/>
            <w:jc w:val="center"/>
          </w:pPr>
        </w:p>
      </w:tc>
      <w:tc>
        <w:tcPr>
          <w:tcW w:w="2995" w:type="dxa"/>
        </w:tcPr>
        <w:p w14:paraId="4615CEC7" w14:textId="5724BC78" w:rsidR="087B6266" w:rsidRDefault="087B6266" w:rsidP="087B6266">
          <w:pPr>
            <w:pStyle w:val="Header"/>
            <w:ind w:right="-115"/>
            <w:jc w:val="right"/>
          </w:pPr>
        </w:p>
      </w:tc>
    </w:tr>
  </w:tbl>
  <w:p w14:paraId="5A8A6D81" w14:textId="13002C0A" w:rsidR="087B6266" w:rsidRDefault="087B6266" w:rsidP="087B62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73938AFA" w14:textId="77777777" w:rsidTr="087B6266">
      <w:trPr>
        <w:trHeight w:val="300"/>
      </w:trPr>
      <w:tc>
        <w:tcPr>
          <w:tcW w:w="2995" w:type="dxa"/>
        </w:tcPr>
        <w:p w14:paraId="3CD8AEC4" w14:textId="3438A9F7" w:rsidR="087B6266" w:rsidRDefault="087B6266" w:rsidP="087B6266">
          <w:pPr>
            <w:pStyle w:val="Header"/>
            <w:ind w:left="-115"/>
          </w:pPr>
        </w:p>
      </w:tc>
      <w:tc>
        <w:tcPr>
          <w:tcW w:w="2995" w:type="dxa"/>
        </w:tcPr>
        <w:p w14:paraId="18F8BF60" w14:textId="66E82DFA" w:rsidR="087B6266" w:rsidRDefault="087B6266" w:rsidP="087B6266">
          <w:pPr>
            <w:pStyle w:val="Header"/>
            <w:jc w:val="center"/>
          </w:pPr>
        </w:p>
      </w:tc>
      <w:tc>
        <w:tcPr>
          <w:tcW w:w="2995" w:type="dxa"/>
        </w:tcPr>
        <w:p w14:paraId="58B6F6F2" w14:textId="046F2838" w:rsidR="087B6266" w:rsidRDefault="087B6266" w:rsidP="087B6266">
          <w:pPr>
            <w:pStyle w:val="Header"/>
            <w:ind w:right="-115"/>
            <w:jc w:val="right"/>
          </w:pPr>
        </w:p>
      </w:tc>
    </w:tr>
  </w:tbl>
  <w:p w14:paraId="556B0F6C" w14:textId="0AF36177" w:rsidR="087B6266" w:rsidRDefault="087B6266" w:rsidP="087B62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600090F8" w14:textId="77777777" w:rsidTr="087B6266">
      <w:trPr>
        <w:trHeight w:val="300"/>
      </w:trPr>
      <w:tc>
        <w:tcPr>
          <w:tcW w:w="2995" w:type="dxa"/>
        </w:tcPr>
        <w:p w14:paraId="1FD3F09F" w14:textId="386EAD90" w:rsidR="087B6266" w:rsidRDefault="087B6266" w:rsidP="087B6266">
          <w:pPr>
            <w:pStyle w:val="Header"/>
            <w:ind w:left="-115"/>
          </w:pPr>
        </w:p>
      </w:tc>
      <w:tc>
        <w:tcPr>
          <w:tcW w:w="2995" w:type="dxa"/>
        </w:tcPr>
        <w:p w14:paraId="2CD0A7F6" w14:textId="4611F809" w:rsidR="087B6266" w:rsidRDefault="087B6266" w:rsidP="087B6266">
          <w:pPr>
            <w:pStyle w:val="Header"/>
            <w:jc w:val="center"/>
          </w:pPr>
        </w:p>
      </w:tc>
      <w:tc>
        <w:tcPr>
          <w:tcW w:w="2995" w:type="dxa"/>
        </w:tcPr>
        <w:p w14:paraId="6B24A1B9" w14:textId="6A614DE2" w:rsidR="087B6266" w:rsidRDefault="087B6266" w:rsidP="087B6266">
          <w:pPr>
            <w:pStyle w:val="Header"/>
            <w:ind w:right="-115"/>
            <w:jc w:val="right"/>
          </w:pPr>
        </w:p>
      </w:tc>
    </w:tr>
  </w:tbl>
  <w:p w14:paraId="01D7F4DF" w14:textId="3A36687F" w:rsidR="087B6266" w:rsidRDefault="087B6266" w:rsidP="087B626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50900" w14:textId="2B6778EF" w:rsidR="087B6266" w:rsidRDefault="087B6266" w:rsidP="087B6266">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53C6"/>
    <w:multiLevelType w:val="hybridMultilevel"/>
    <w:tmpl w:val="C82A9282"/>
    <w:lvl w:ilvl="0" w:tplc="29724A94">
      <w:start w:val="1"/>
      <w:numFmt w:val="bullet"/>
      <w:lvlText w:val=""/>
      <w:lvlJc w:val="left"/>
      <w:pPr>
        <w:ind w:left="720" w:hanging="360"/>
      </w:pPr>
      <w:rPr>
        <w:rFonts w:ascii="Symbol" w:hAnsi="Symbol" w:hint="default"/>
      </w:rPr>
    </w:lvl>
    <w:lvl w:ilvl="1" w:tplc="75A0EA3A">
      <w:start w:val="1"/>
      <w:numFmt w:val="bullet"/>
      <w:lvlText w:val="o"/>
      <w:lvlJc w:val="left"/>
      <w:pPr>
        <w:ind w:left="1440" w:hanging="360"/>
      </w:pPr>
      <w:rPr>
        <w:rFonts w:ascii="Courier New" w:hAnsi="Courier New" w:hint="default"/>
      </w:rPr>
    </w:lvl>
    <w:lvl w:ilvl="2" w:tplc="61B4B2A6">
      <w:start w:val="1"/>
      <w:numFmt w:val="bullet"/>
      <w:lvlText w:val=""/>
      <w:lvlJc w:val="left"/>
      <w:pPr>
        <w:ind w:left="2160" w:hanging="360"/>
      </w:pPr>
      <w:rPr>
        <w:rFonts w:ascii="Wingdings" w:hAnsi="Wingdings" w:hint="default"/>
      </w:rPr>
    </w:lvl>
    <w:lvl w:ilvl="3" w:tplc="2A36A654">
      <w:start w:val="1"/>
      <w:numFmt w:val="bullet"/>
      <w:lvlText w:val=""/>
      <w:lvlJc w:val="left"/>
      <w:pPr>
        <w:ind w:left="2880" w:hanging="360"/>
      </w:pPr>
      <w:rPr>
        <w:rFonts w:ascii="Symbol" w:hAnsi="Symbol" w:hint="default"/>
      </w:rPr>
    </w:lvl>
    <w:lvl w:ilvl="4" w:tplc="6D0E3334">
      <w:start w:val="1"/>
      <w:numFmt w:val="bullet"/>
      <w:lvlText w:val="o"/>
      <w:lvlJc w:val="left"/>
      <w:pPr>
        <w:ind w:left="3600" w:hanging="360"/>
      </w:pPr>
      <w:rPr>
        <w:rFonts w:ascii="Courier New" w:hAnsi="Courier New" w:hint="default"/>
      </w:rPr>
    </w:lvl>
    <w:lvl w:ilvl="5" w:tplc="DC322392">
      <w:start w:val="1"/>
      <w:numFmt w:val="bullet"/>
      <w:lvlText w:val=""/>
      <w:lvlJc w:val="left"/>
      <w:pPr>
        <w:ind w:left="4320" w:hanging="360"/>
      </w:pPr>
      <w:rPr>
        <w:rFonts w:ascii="Wingdings" w:hAnsi="Wingdings" w:hint="default"/>
      </w:rPr>
    </w:lvl>
    <w:lvl w:ilvl="6" w:tplc="F4FE6BB4">
      <w:start w:val="1"/>
      <w:numFmt w:val="bullet"/>
      <w:lvlText w:val=""/>
      <w:lvlJc w:val="left"/>
      <w:pPr>
        <w:ind w:left="5040" w:hanging="360"/>
      </w:pPr>
      <w:rPr>
        <w:rFonts w:ascii="Symbol" w:hAnsi="Symbol" w:hint="default"/>
      </w:rPr>
    </w:lvl>
    <w:lvl w:ilvl="7" w:tplc="3AE6DB74">
      <w:start w:val="1"/>
      <w:numFmt w:val="bullet"/>
      <w:lvlText w:val="o"/>
      <w:lvlJc w:val="left"/>
      <w:pPr>
        <w:ind w:left="5760" w:hanging="360"/>
      </w:pPr>
      <w:rPr>
        <w:rFonts w:ascii="Courier New" w:hAnsi="Courier New" w:hint="default"/>
      </w:rPr>
    </w:lvl>
    <w:lvl w:ilvl="8" w:tplc="94F4BECA">
      <w:start w:val="1"/>
      <w:numFmt w:val="bullet"/>
      <w:lvlText w:val=""/>
      <w:lvlJc w:val="left"/>
      <w:pPr>
        <w:ind w:left="6480" w:hanging="360"/>
      </w:pPr>
      <w:rPr>
        <w:rFonts w:ascii="Wingdings" w:hAnsi="Wingdings" w:hint="default"/>
      </w:rPr>
    </w:lvl>
  </w:abstractNum>
  <w:abstractNum w:abstractNumId="1" w15:restartNumberingAfterBreak="0">
    <w:nsid w:val="028F1897"/>
    <w:multiLevelType w:val="hybridMultilevel"/>
    <w:tmpl w:val="FFFFFFFF"/>
    <w:lvl w:ilvl="0" w:tplc="B89E102C">
      <w:start w:val="1"/>
      <w:numFmt w:val="bullet"/>
      <w:lvlText w:val=""/>
      <w:lvlJc w:val="left"/>
      <w:pPr>
        <w:ind w:left="720" w:hanging="360"/>
      </w:pPr>
      <w:rPr>
        <w:rFonts w:ascii="Symbol" w:hAnsi="Symbol" w:hint="default"/>
      </w:rPr>
    </w:lvl>
    <w:lvl w:ilvl="1" w:tplc="AF20E2C2">
      <w:start w:val="1"/>
      <w:numFmt w:val="bullet"/>
      <w:lvlText w:val="o"/>
      <w:lvlJc w:val="left"/>
      <w:pPr>
        <w:ind w:left="1440" w:hanging="360"/>
      </w:pPr>
      <w:rPr>
        <w:rFonts w:ascii="Courier New" w:hAnsi="Courier New" w:hint="default"/>
      </w:rPr>
    </w:lvl>
    <w:lvl w:ilvl="2" w:tplc="E5E2A860">
      <w:start w:val="1"/>
      <w:numFmt w:val="bullet"/>
      <w:lvlText w:val=""/>
      <w:lvlJc w:val="left"/>
      <w:pPr>
        <w:ind w:left="2160" w:hanging="360"/>
      </w:pPr>
      <w:rPr>
        <w:rFonts w:ascii="Wingdings" w:hAnsi="Wingdings" w:hint="default"/>
      </w:rPr>
    </w:lvl>
    <w:lvl w:ilvl="3" w:tplc="1A1ABBDE">
      <w:start w:val="1"/>
      <w:numFmt w:val="bullet"/>
      <w:lvlText w:val=""/>
      <w:lvlJc w:val="left"/>
      <w:pPr>
        <w:ind w:left="2880" w:hanging="360"/>
      </w:pPr>
      <w:rPr>
        <w:rFonts w:ascii="Symbol" w:hAnsi="Symbol" w:hint="default"/>
      </w:rPr>
    </w:lvl>
    <w:lvl w:ilvl="4" w:tplc="A2788180">
      <w:start w:val="1"/>
      <w:numFmt w:val="bullet"/>
      <w:lvlText w:val="o"/>
      <w:lvlJc w:val="left"/>
      <w:pPr>
        <w:ind w:left="3600" w:hanging="360"/>
      </w:pPr>
      <w:rPr>
        <w:rFonts w:ascii="Courier New" w:hAnsi="Courier New" w:hint="default"/>
      </w:rPr>
    </w:lvl>
    <w:lvl w:ilvl="5" w:tplc="8D4C1F8E">
      <w:start w:val="1"/>
      <w:numFmt w:val="bullet"/>
      <w:lvlText w:val=""/>
      <w:lvlJc w:val="left"/>
      <w:pPr>
        <w:ind w:left="4320" w:hanging="360"/>
      </w:pPr>
      <w:rPr>
        <w:rFonts w:ascii="Wingdings" w:hAnsi="Wingdings" w:hint="default"/>
      </w:rPr>
    </w:lvl>
    <w:lvl w:ilvl="6" w:tplc="D138F8AC">
      <w:start w:val="1"/>
      <w:numFmt w:val="bullet"/>
      <w:lvlText w:val=""/>
      <w:lvlJc w:val="left"/>
      <w:pPr>
        <w:ind w:left="5040" w:hanging="360"/>
      </w:pPr>
      <w:rPr>
        <w:rFonts w:ascii="Symbol" w:hAnsi="Symbol" w:hint="default"/>
      </w:rPr>
    </w:lvl>
    <w:lvl w:ilvl="7" w:tplc="69B6D8AA">
      <w:start w:val="1"/>
      <w:numFmt w:val="bullet"/>
      <w:lvlText w:val="o"/>
      <w:lvlJc w:val="left"/>
      <w:pPr>
        <w:ind w:left="5760" w:hanging="360"/>
      </w:pPr>
      <w:rPr>
        <w:rFonts w:ascii="Courier New" w:hAnsi="Courier New" w:hint="default"/>
      </w:rPr>
    </w:lvl>
    <w:lvl w:ilvl="8" w:tplc="6E80B1AA">
      <w:start w:val="1"/>
      <w:numFmt w:val="bullet"/>
      <w:lvlText w:val=""/>
      <w:lvlJc w:val="left"/>
      <w:pPr>
        <w:ind w:left="6480" w:hanging="360"/>
      </w:pPr>
      <w:rPr>
        <w:rFonts w:ascii="Wingdings" w:hAnsi="Wingdings" w:hint="default"/>
      </w:rPr>
    </w:lvl>
  </w:abstractNum>
  <w:abstractNum w:abstractNumId="2" w15:restartNumberingAfterBreak="0">
    <w:nsid w:val="035CB139"/>
    <w:multiLevelType w:val="hybridMultilevel"/>
    <w:tmpl w:val="057A5324"/>
    <w:lvl w:ilvl="0" w:tplc="18AA9C32">
      <w:start w:val="1"/>
      <w:numFmt w:val="bullet"/>
      <w:lvlText w:val=""/>
      <w:lvlJc w:val="left"/>
      <w:pPr>
        <w:ind w:left="720" w:hanging="360"/>
      </w:pPr>
      <w:rPr>
        <w:rFonts w:ascii="Symbol" w:hAnsi="Symbol" w:hint="default"/>
      </w:rPr>
    </w:lvl>
    <w:lvl w:ilvl="1" w:tplc="909C137A">
      <w:start w:val="1"/>
      <w:numFmt w:val="bullet"/>
      <w:lvlText w:val="o"/>
      <w:lvlJc w:val="left"/>
      <w:pPr>
        <w:ind w:left="1440" w:hanging="360"/>
      </w:pPr>
      <w:rPr>
        <w:rFonts w:ascii="Courier New" w:hAnsi="Courier New" w:hint="default"/>
      </w:rPr>
    </w:lvl>
    <w:lvl w:ilvl="2" w:tplc="7A604A94">
      <w:start w:val="1"/>
      <w:numFmt w:val="bullet"/>
      <w:lvlText w:val=""/>
      <w:lvlJc w:val="left"/>
      <w:pPr>
        <w:ind w:left="2160" w:hanging="360"/>
      </w:pPr>
      <w:rPr>
        <w:rFonts w:ascii="Wingdings" w:hAnsi="Wingdings" w:hint="default"/>
      </w:rPr>
    </w:lvl>
    <w:lvl w:ilvl="3" w:tplc="A348AAD8">
      <w:start w:val="1"/>
      <w:numFmt w:val="bullet"/>
      <w:lvlText w:val=""/>
      <w:lvlJc w:val="left"/>
      <w:pPr>
        <w:ind w:left="2880" w:hanging="360"/>
      </w:pPr>
      <w:rPr>
        <w:rFonts w:ascii="Symbol" w:hAnsi="Symbol" w:hint="default"/>
      </w:rPr>
    </w:lvl>
    <w:lvl w:ilvl="4" w:tplc="9C82922C">
      <w:start w:val="1"/>
      <w:numFmt w:val="bullet"/>
      <w:lvlText w:val="o"/>
      <w:lvlJc w:val="left"/>
      <w:pPr>
        <w:ind w:left="3600" w:hanging="360"/>
      </w:pPr>
      <w:rPr>
        <w:rFonts w:ascii="Courier New" w:hAnsi="Courier New" w:hint="default"/>
      </w:rPr>
    </w:lvl>
    <w:lvl w:ilvl="5" w:tplc="0CF2EC5E">
      <w:start w:val="1"/>
      <w:numFmt w:val="bullet"/>
      <w:lvlText w:val=""/>
      <w:lvlJc w:val="left"/>
      <w:pPr>
        <w:ind w:left="4320" w:hanging="360"/>
      </w:pPr>
      <w:rPr>
        <w:rFonts w:ascii="Wingdings" w:hAnsi="Wingdings" w:hint="default"/>
      </w:rPr>
    </w:lvl>
    <w:lvl w:ilvl="6" w:tplc="6086687E">
      <w:start w:val="1"/>
      <w:numFmt w:val="bullet"/>
      <w:lvlText w:val=""/>
      <w:lvlJc w:val="left"/>
      <w:pPr>
        <w:ind w:left="5040" w:hanging="360"/>
      </w:pPr>
      <w:rPr>
        <w:rFonts w:ascii="Symbol" w:hAnsi="Symbol" w:hint="default"/>
      </w:rPr>
    </w:lvl>
    <w:lvl w:ilvl="7" w:tplc="329C1648">
      <w:start w:val="1"/>
      <w:numFmt w:val="bullet"/>
      <w:lvlText w:val="o"/>
      <w:lvlJc w:val="left"/>
      <w:pPr>
        <w:ind w:left="5760" w:hanging="360"/>
      </w:pPr>
      <w:rPr>
        <w:rFonts w:ascii="Courier New" w:hAnsi="Courier New" w:hint="default"/>
      </w:rPr>
    </w:lvl>
    <w:lvl w:ilvl="8" w:tplc="4CCEDD34">
      <w:start w:val="1"/>
      <w:numFmt w:val="bullet"/>
      <w:lvlText w:val=""/>
      <w:lvlJc w:val="left"/>
      <w:pPr>
        <w:ind w:left="6480" w:hanging="360"/>
      </w:pPr>
      <w:rPr>
        <w:rFonts w:ascii="Wingdings" w:hAnsi="Wingdings" w:hint="default"/>
      </w:rPr>
    </w:lvl>
  </w:abstractNum>
  <w:abstractNum w:abstractNumId="3" w15:restartNumberingAfterBreak="0">
    <w:nsid w:val="04BD3F8F"/>
    <w:multiLevelType w:val="hybridMultilevel"/>
    <w:tmpl w:val="B3ECF408"/>
    <w:lvl w:ilvl="0" w:tplc="00FAEB4C">
      <w:start w:val="1"/>
      <w:numFmt w:val="bullet"/>
      <w:lvlText w:val=""/>
      <w:lvlJc w:val="left"/>
      <w:pPr>
        <w:ind w:left="720" w:hanging="360"/>
      </w:pPr>
      <w:rPr>
        <w:rFonts w:ascii="Symbol" w:hAnsi="Symbol" w:hint="default"/>
      </w:rPr>
    </w:lvl>
    <w:lvl w:ilvl="1" w:tplc="75662D22">
      <w:start w:val="1"/>
      <w:numFmt w:val="bullet"/>
      <w:lvlText w:val="o"/>
      <w:lvlJc w:val="left"/>
      <w:pPr>
        <w:ind w:left="1440" w:hanging="360"/>
      </w:pPr>
      <w:rPr>
        <w:rFonts w:ascii="Courier New" w:hAnsi="Courier New" w:hint="default"/>
      </w:rPr>
    </w:lvl>
    <w:lvl w:ilvl="2" w:tplc="F5045BA2">
      <w:start w:val="1"/>
      <w:numFmt w:val="bullet"/>
      <w:lvlText w:val=""/>
      <w:lvlJc w:val="left"/>
      <w:pPr>
        <w:ind w:left="2160" w:hanging="360"/>
      </w:pPr>
      <w:rPr>
        <w:rFonts w:ascii="Wingdings" w:hAnsi="Wingdings" w:hint="default"/>
      </w:rPr>
    </w:lvl>
    <w:lvl w:ilvl="3" w:tplc="D31EAFE4">
      <w:start w:val="1"/>
      <w:numFmt w:val="bullet"/>
      <w:lvlText w:val=""/>
      <w:lvlJc w:val="left"/>
      <w:pPr>
        <w:ind w:left="2880" w:hanging="360"/>
      </w:pPr>
      <w:rPr>
        <w:rFonts w:ascii="Symbol" w:hAnsi="Symbol" w:hint="default"/>
      </w:rPr>
    </w:lvl>
    <w:lvl w:ilvl="4" w:tplc="5E2069CA">
      <w:start w:val="1"/>
      <w:numFmt w:val="bullet"/>
      <w:lvlText w:val="o"/>
      <w:lvlJc w:val="left"/>
      <w:pPr>
        <w:ind w:left="3600" w:hanging="360"/>
      </w:pPr>
      <w:rPr>
        <w:rFonts w:ascii="Courier New" w:hAnsi="Courier New" w:hint="default"/>
      </w:rPr>
    </w:lvl>
    <w:lvl w:ilvl="5" w:tplc="FA6A6CE6">
      <w:start w:val="1"/>
      <w:numFmt w:val="bullet"/>
      <w:lvlText w:val=""/>
      <w:lvlJc w:val="left"/>
      <w:pPr>
        <w:ind w:left="4320" w:hanging="360"/>
      </w:pPr>
      <w:rPr>
        <w:rFonts w:ascii="Wingdings" w:hAnsi="Wingdings" w:hint="default"/>
      </w:rPr>
    </w:lvl>
    <w:lvl w:ilvl="6" w:tplc="365CB77C">
      <w:start w:val="1"/>
      <w:numFmt w:val="bullet"/>
      <w:lvlText w:val=""/>
      <w:lvlJc w:val="left"/>
      <w:pPr>
        <w:ind w:left="5040" w:hanging="360"/>
      </w:pPr>
      <w:rPr>
        <w:rFonts w:ascii="Symbol" w:hAnsi="Symbol" w:hint="default"/>
      </w:rPr>
    </w:lvl>
    <w:lvl w:ilvl="7" w:tplc="A2BA234A">
      <w:start w:val="1"/>
      <w:numFmt w:val="bullet"/>
      <w:lvlText w:val="o"/>
      <w:lvlJc w:val="left"/>
      <w:pPr>
        <w:ind w:left="5760" w:hanging="360"/>
      </w:pPr>
      <w:rPr>
        <w:rFonts w:ascii="Courier New" w:hAnsi="Courier New" w:hint="default"/>
      </w:rPr>
    </w:lvl>
    <w:lvl w:ilvl="8" w:tplc="100CD77A">
      <w:start w:val="1"/>
      <w:numFmt w:val="bullet"/>
      <w:lvlText w:val=""/>
      <w:lvlJc w:val="left"/>
      <w:pPr>
        <w:ind w:left="6480" w:hanging="360"/>
      </w:pPr>
      <w:rPr>
        <w:rFonts w:ascii="Wingdings" w:hAnsi="Wingdings" w:hint="default"/>
      </w:rPr>
    </w:lvl>
  </w:abstractNum>
  <w:abstractNum w:abstractNumId="4" w15:restartNumberingAfterBreak="0">
    <w:nsid w:val="058628FD"/>
    <w:multiLevelType w:val="hybridMultilevel"/>
    <w:tmpl w:val="B888C6E4"/>
    <w:lvl w:ilvl="0" w:tplc="A78897D0">
      <w:start w:val="1"/>
      <w:numFmt w:val="bullet"/>
      <w:lvlText w:val="o"/>
      <w:lvlJc w:val="left"/>
      <w:pPr>
        <w:ind w:left="720" w:hanging="360"/>
      </w:pPr>
      <w:rPr>
        <w:rFonts w:ascii="Courier New" w:hAnsi="Courier New" w:hint="default"/>
      </w:rPr>
    </w:lvl>
    <w:lvl w:ilvl="1" w:tplc="B406E2D8">
      <w:start w:val="1"/>
      <w:numFmt w:val="bullet"/>
      <w:lvlText w:val="o"/>
      <w:lvlJc w:val="left"/>
      <w:pPr>
        <w:ind w:left="1440" w:hanging="360"/>
      </w:pPr>
      <w:rPr>
        <w:rFonts w:ascii="Courier New" w:hAnsi="Courier New" w:hint="default"/>
      </w:rPr>
    </w:lvl>
    <w:lvl w:ilvl="2" w:tplc="35E86E20">
      <w:start w:val="1"/>
      <w:numFmt w:val="bullet"/>
      <w:lvlText w:val=""/>
      <w:lvlJc w:val="left"/>
      <w:pPr>
        <w:ind w:left="2160" w:hanging="360"/>
      </w:pPr>
      <w:rPr>
        <w:rFonts w:ascii="Wingdings" w:hAnsi="Wingdings" w:hint="default"/>
      </w:rPr>
    </w:lvl>
    <w:lvl w:ilvl="3" w:tplc="3F087F58">
      <w:start w:val="1"/>
      <w:numFmt w:val="bullet"/>
      <w:lvlText w:val=""/>
      <w:lvlJc w:val="left"/>
      <w:pPr>
        <w:ind w:left="2880" w:hanging="360"/>
      </w:pPr>
      <w:rPr>
        <w:rFonts w:ascii="Symbol" w:hAnsi="Symbol" w:hint="default"/>
      </w:rPr>
    </w:lvl>
    <w:lvl w:ilvl="4" w:tplc="CFEE73BA">
      <w:start w:val="1"/>
      <w:numFmt w:val="bullet"/>
      <w:lvlText w:val="o"/>
      <w:lvlJc w:val="left"/>
      <w:pPr>
        <w:ind w:left="3600" w:hanging="360"/>
      </w:pPr>
      <w:rPr>
        <w:rFonts w:ascii="Courier New" w:hAnsi="Courier New" w:hint="default"/>
      </w:rPr>
    </w:lvl>
    <w:lvl w:ilvl="5" w:tplc="2CFE915C">
      <w:start w:val="1"/>
      <w:numFmt w:val="bullet"/>
      <w:lvlText w:val=""/>
      <w:lvlJc w:val="left"/>
      <w:pPr>
        <w:ind w:left="4320" w:hanging="360"/>
      </w:pPr>
      <w:rPr>
        <w:rFonts w:ascii="Wingdings" w:hAnsi="Wingdings" w:hint="default"/>
      </w:rPr>
    </w:lvl>
    <w:lvl w:ilvl="6" w:tplc="F97A589C">
      <w:start w:val="1"/>
      <w:numFmt w:val="bullet"/>
      <w:lvlText w:val=""/>
      <w:lvlJc w:val="left"/>
      <w:pPr>
        <w:ind w:left="5040" w:hanging="360"/>
      </w:pPr>
      <w:rPr>
        <w:rFonts w:ascii="Symbol" w:hAnsi="Symbol" w:hint="default"/>
      </w:rPr>
    </w:lvl>
    <w:lvl w:ilvl="7" w:tplc="E794C3C8">
      <w:start w:val="1"/>
      <w:numFmt w:val="bullet"/>
      <w:lvlText w:val="o"/>
      <w:lvlJc w:val="left"/>
      <w:pPr>
        <w:ind w:left="5760" w:hanging="360"/>
      </w:pPr>
      <w:rPr>
        <w:rFonts w:ascii="Courier New" w:hAnsi="Courier New" w:hint="default"/>
      </w:rPr>
    </w:lvl>
    <w:lvl w:ilvl="8" w:tplc="59AE0464">
      <w:start w:val="1"/>
      <w:numFmt w:val="bullet"/>
      <w:lvlText w:val=""/>
      <w:lvlJc w:val="left"/>
      <w:pPr>
        <w:ind w:left="6480" w:hanging="360"/>
      </w:pPr>
      <w:rPr>
        <w:rFonts w:ascii="Wingdings" w:hAnsi="Wingdings" w:hint="default"/>
      </w:rPr>
    </w:lvl>
  </w:abstractNum>
  <w:abstractNum w:abstractNumId="5" w15:restartNumberingAfterBreak="0">
    <w:nsid w:val="06B7CA34"/>
    <w:multiLevelType w:val="hybridMultilevel"/>
    <w:tmpl w:val="8FBE09EE"/>
    <w:lvl w:ilvl="0" w:tplc="62BAE462">
      <w:start w:val="1"/>
      <w:numFmt w:val="bullet"/>
      <w:lvlText w:val=""/>
      <w:lvlJc w:val="left"/>
      <w:pPr>
        <w:ind w:left="720" w:hanging="360"/>
      </w:pPr>
      <w:rPr>
        <w:rFonts w:ascii="Symbol" w:hAnsi="Symbol" w:hint="default"/>
      </w:rPr>
    </w:lvl>
    <w:lvl w:ilvl="1" w:tplc="0540A7C8">
      <w:start w:val="1"/>
      <w:numFmt w:val="bullet"/>
      <w:lvlText w:val="o"/>
      <w:lvlJc w:val="left"/>
      <w:pPr>
        <w:ind w:left="1440" w:hanging="360"/>
      </w:pPr>
      <w:rPr>
        <w:rFonts w:ascii="Courier New" w:hAnsi="Courier New" w:hint="default"/>
      </w:rPr>
    </w:lvl>
    <w:lvl w:ilvl="2" w:tplc="321A6054">
      <w:start w:val="1"/>
      <w:numFmt w:val="bullet"/>
      <w:lvlText w:val=""/>
      <w:lvlJc w:val="left"/>
      <w:pPr>
        <w:ind w:left="2160" w:hanging="360"/>
      </w:pPr>
      <w:rPr>
        <w:rFonts w:ascii="Wingdings" w:hAnsi="Wingdings" w:hint="default"/>
      </w:rPr>
    </w:lvl>
    <w:lvl w:ilvl="3" w:tplc="06647418">
      <w:start w:val="1"/>
      <w:numFmt w:val="bullet"/>
      <w:lvlText w:val=""/>
      <w:lvlJc w:val="left"/>
      <w:pPr>
        <w:ind w:left="2880" w:hanging="360"/>
      </w:pPr>
      <w:rPr>
        <w:rFonts w:ascii="Symbol" w:hAnsi="Symbol" w:hint="default"/>
      </w:rPr>
    </w:lvl>
    <w:lvl w:ilvl="4" w:tplc="5358EBE8">
      <w:start w:val="1"/>
      <w:numFmt w:val="bullet"/>
      <w:lvlText w:val="o"/>
      <w:lvlJc w:val="left"/>
      <w:pPr>
        <w:ind w:left="3600" w:hanging="360"/>
      </w:pPr>
      <w:rPr>
        <w:rFonts w:ascii="Courier New" w:hAnsi="Courier New" w:hint="default"/>
      </w:rPr>
    </w:lvl>
    <w:lvl w:ilvl="5" w:tplc="B1629498">
      <w:start w:val="1"/>
      <w:numFmt w:val="bullet"/>
      <w:lvlText w:val=""/>
      <w:lvlJc w:val="left"/>
      <w:pPr>
        <w:ind w:left="4320" w:hanging="360"/>
      </w:pPr>
      <w:rPr>
        <w:rFonts w:ascii="Wingdings" w:hAnsi="Wingdings" w:hint="default"/>
      </w:rPr>
    </w:lvl>
    <w:lvl w:ilvl="6" w:tplc="084A4B9E">
      <w:start w:val="1"/>
      <w:numFmt w:val="bullet"/>
      <w:lvlText w:val=""/>
      <w:lvlJc w:val="left"/>
      <w:pPr>
        <w:ind w:left="5040" w:hanging="360"/>
      </w:pPr>
      <w:rPr>
        <w:rFonts w:ascii="Symbol" w:hAnsi="Symbol" w:hint="default"/>
      </w:rPr>
    </w:lvl>
    <w:lvl w:ilvl="7" w:tplc="5EE4C3FA">
      <w:start w:val="1"/>
      <w:numFmt w:val="bullet"/>
      <w:lvlText w:val="o"/>
      <w:lvlJc w:val="left"/>
      <w:pPr>
        <w:ind w:left="5760" w:hanging="360"/>
      </w:pPr>
      <w:rPr>
        <w:rFonts w:ascii="Courier New" w:hAnsi="Courier New" w:hint="default"/>
      </w:rPr>
    </w:lvl>
    <w:lvl w:ilvl="8" w:tplc="04185A00">
      <w:start w:val="1"/>
      <w:numFmt w:val="bullet"/>
      <w:lvlText w:val=""/>
      <w:lvlJc w:val="left"/>
      <w:pPr>
        <w:ind w:left="6480" w:hanging="360"/>
      </w:pPr>
      <w:rPr>
        <w:rFonts w:ascii="Wingdings" w:hAnsi="Wingdings" w:hint="default"/>
      </w:rPr>
    </w:lvl>
  </w:abstractNum>
  <w:abstractNum w:abstractNumId="6" w15:restartNumberingAfterBreak="0">
    <w:nsid w:val="098AF838"/>
    <w:multiLevelType w:val="hybridMultilevel"/>
    <w:tmpl w:val="4BDA55E8"/>
    <w:lvl w:ilvl="0" w:tplc="32B23DEC">
      <w:start w:val="1"/>
      <w:numFmt w:val="bullet"/>
      <w:lvlText w:val=""/>
      <w:lvlJc w:val="left"/>
      <w:pPr>
        <w:ind w:left="720" w:hanging="360"/>
      </w:pPr>
      <w:rPr>
        <w:rFonts w:ascii="Symbol" w:hAnsi="Symbol" w:hint="default"/>
      </w:rPr>
    </w:lvl>
    <w:lvl w:ilvl="1" w:tplc="D5DA8C22">
      <w:start w:val="1"/>
      <w:numFmt w:val="bullet"/>
      <w:lvlText w:val="o"/>
      <w:lvlJc w:val="left"/>
      <w:pPr>
        <w:ind w:left="1440" w:hanging="360"/>
      </w:pPr>
      <w:rPr>
        <w:rFonts w:ascii="Courier New" w:hAnsi="Courier New" w:hint="default"/>
      </w:rPr>
    </w:lvl>
    <w:lvl w:ilvl="2" w:tplc="8F529FF8">
      <w:start w:val="1"/>
      <w:numFmt w:val="bullet"/>
      <w:lvlText w:val=""/>
      <w:lvlJc w:val="left"/>
      <w:pPr>
        <w:ind w:left="2160" w:hanging="360"/>
      </w:pPr>
      <w:rPr>
        <w:rFonts w:ascii="Wingdings" w:hAnsi="Wingdings" w:hint="default"/>
      </w:rPr>
    </w:lvl>
    <w:lvl w:ilvl="3" w:tplc="5E84438A">
      <w:start w:val="1"/>
      <w:numFmt w:val="bullet"/>
      <w:lvlText w:val=""/>
      <w:lvlJc w:val="left"/>
      <w:pPr>
        <w:ind w:left="2880" w:hanging="360"/>
      </w:pPr>
      <w:rPr>
        <w:rFonts w:ascii="Symbol" w:hAnsi="Symbol" w:hint="default"/>
      </w:rPr>
    </w:lvl>
    <w:lvl w:ilvl="4" w:tplc="6ECCE9B0">
      <w:start w:val="1"/>
      <w:numFmt w:val="bullet"/>
      <w:lvlText w:val="o"/>
      <w:lvlJc w:val="left"/>
      <w:pPr>
        <w:ind w:left="3600" w:hanging="360"/>
      </w:pPr>
      <w:rPr>
        <w:rFonts w:ascii="Courier New" w:hAnsi="Courier New" w:hint="default"/>
      </w:rPr>
    </w:lvl>
    <w:lvl w:ilvl="5" w:tplc="8CCAB636">
      <w:start w:val="1"/>
      <w:numFmt w:val="bullet"/>
      <w:lvlText w:val=""/>
      <w:lvlJc w:val="left"/>
      <w:pPr>
        <w:ind w:left="4320" w:hanging="360"/>
      </w:pPr>
      <w:rPr>
        <w:rFonts w:ascii="Wingdings" w:hAnsi="Wingdings" w:hint="default"/>
      </w:rPr>
    </w:lvl>
    <w:lvl w:ilvl="6" w:tplc="D86EAE52">
      <w:start w:val="1"/>
      <w:numFmt w:val="bullet"/>
      <w:lvlText w:val=""/>
      <w:lvlJc w:val="left"/>
      <w:pPr>
        <w:ind w:left="5040" w:hanging="360"/>
      </w:pPr>
      <w:rPr>
        <w:rFonts w:ascii="Symbol" w:hAnsi="Symbol" w:hint="default"/>
      </w:rPr>
    </w:lvl>
    <w:lvl w:ilvl="7" w:tplc="18AE4F42">
      <w:start w:val="1"/>
      <w:numFmt w:val="bullet"/>
      <w:lvlText w:val="o"/>
      <w:lvlJc w:val="left"/>
      <w:pPr>
        <w:ind w:left="5760" w:hanging="360"/>
      </w:pPr>
      <w:rPr>
        <w:rFonts w:ascii="Courier New" w:hAnsi="Courier New" w:hint="default"/>
      </w:rPr>
    </w:lvl>
    <w:lvl w:ilvl="8" w:tplc="25324BA6">
      <w:start w:val="1"/>
      <w:numFmt w:val="bullet"/>
      <w:lvlText w:val=""/>
      <w:lvlJc w:val="left"/>
      <w:pPr>
        <w:ind w:left="6480" w:hanging="360"/>
      </w:pPr>
      <w:rPr>
        <w:rFonts w:ascii="Wingdings" w:hAnsi="Wingdings" w:hint="default"/>
      </w:rPr>
    </w:lvl>
  </w:abstractNum>
  <w:abstractNum w:abstractNumId="7" w15:restartNumberingAfterBreak="0">
    <w:nsid w:val="09BEA014"/>
    <w:multiLevelType w:val="hybridMultilevel"/>
    <w:tmpl w:val="FFFFFFFF"/>
    <w:lvl w:ilvl="0" w:tplc="F3627C74">
      <w:start w:val="1"/>
      <w:numFmt w:val="bullet"/>
      <w:lvlText w:val=""/>
      <w:lvlJc w:val="left"/>
      <w:pPr>
        <w:ind w:left="720" w:hanging="360"/>
      </w:pPr>
      <w:rPr>
        <w:rFonts w:ascii="Symbol" w:hAnsi="Symbol" w:hint="default"/>
      </w:rPr>
    </w:lvl>
    <w:lvl w:ilvl="1" w:tplc="D1880B7A">
      <w:start w:val="1"/>
      <w:numFmt w:val="bullet"/>
      <w:lvlText w:val="o"/>
      <w:lvlJc w:val="left"/>
      <w:pPr>
        <w:ind w:left="1440" w:hanging="360"/>
      </w:pPr>
      <w:rPr>
        <w:rFonts w:ascii="Courier New" w:hAnsi="Courier New" w:hint="default"/>
      </w:rPr>
    </w:lvl>
    <w:lvl w:ilvl="2" w:tplc="C8BC6A2E">
      <w:start w:val="1"/>
      <w:numFmt w:val="bullet"/>
      <w:lvlText w:val=""/>
      <w:lvlJc w:val="left"/>
      <w:pPr>
        <w:ind w:left="2160" w:hanging="360"/>
      </w:pPr>
      <w:rPr>
        <w:rFonts w:ascii="Wingdings" w:hAnsi="Wingdings" w:hint="default"/>
      </w:rPr>
    </w:lvl>
    <w:lvl w:ilvl="3" w:tplc="CBDC4B24">
      <w:start w:val="1"/>
      <w:numFmt w:val="bullet"/>
      <w:lvlText w:val=""/>
      <w:lvlJc w:val="left"/>
      <w:pPr>
        <w:ind w:left="2880" w:hanging="360"/>
      </w:pPr>
      <w:rPr>
        <w:rFonts w:ascii="Symbol" w:hAnsi="Symbol" w:hint="default"/>
      </w:rPr>
    </w:lvl>
    <w:lvl w:ilvl="4" w:tplc="2ADEFE80">
      <w:start w:val="1"/>
      <w:numFmt w:val="bullet"/>
      <w:lvlText w:val="o"/>
      <w:lvlJc w:val="left"/>
      <w:pPr>
        <w:ind w:left="3600" w:hanging="360"/>
      </w:pPr>
      <w:rPr>
        <w:rFonts w:ascii="Courier New" w:hAnsi="Courier New" w:hint="default"/>
      </w:rPr>
    </w:lvl>
    <w:lvl w:ilvl="5" w:tplc="0EA64066">
      <w:start w:val="1"/>
      <w:numFmt w:val="bullet"/>
      <w:lvlText w:val=""/>
      <w:lvlJc w:val="left"/>
      <w:pPr>
        <w:ind w:left="4320" w:hanging="360"/>
      </w:pPr>
      <w:rPr>
        <w:rFonts w:ascii="Wingdings" w:hAnsi="Wingdings" w:hint="default"/>
      </w:rPr>
    </w:lvl>
    <w:lvl w:ilvl="6" w:tplc="110A052A">
      <w:start w:val="1"/>
      <w:numFmt w:val="bullet"/>
      <w:lvlText w:val=""/>
      <w:lvlJc w:val="left"/>
      <w:pPr>
        <w:ind w:left="5040" w:hanging="360"/>
      </w:pPr>
      <w:rPr>
        <w:rFonts w:ascii="Symbol" w:hAnsi="Symbol" w:hint="default"/>
      </w:rPr>
    </w:lvl>
    <w:lvl w:ilvl="7" w:tplc="903837EC">
      <w:start w:val="1"/>
      <w:numFmt w:val="bullet"/>
      <w:lvlText w:val="o"/>
      <w:lvlJc w:val="left"/>
      <w:pPr>
        <w:ind w:left="5760" w:hanging="360"/>
      </w:pPr>
      <w:rPr>
        <w:rFonts w:ascii="Courier New" w:hAnsi="Courier New" w:hint="default"/>
      </w:rPr>
    </w:lvl>
    <w:lvl w:ilvl="8" w:tplc="A6EC523E">
      <w:start w:val="1"/>
      <w:numFmt w:val="bullet"/>
      <w:lvlText w:val=""/>
      <w:lvlJc w:val="left"/>
      <w:pPr>
        <w:ind w:left="6480" w:hanging="360"/>
      </w:pPr>
      <w:rPr>
        <w:rFonts w:ascii="Wingdings" w:hAnsi="Wingdings" w:hint="default"/>
      </w:rPr>
    </w:lvl>
  </w:abstractNum>
  <w:abstractNum w:abstractNumId="8" w15:restartNumberingAfterBreak="0">
    <w:nsid w:val="09D4035C"/>
    <w:multiLevelType w:val="hybridMultilevel"/>
    <w:tmpl w:val="FFFFFFFF"/>
    <w:lvl w:ilvl="0" w:tplc="A12ED3E6">
      <w:start w:val="1"/>
      <w:numFmt w:val="bullet"/>
      <w:lvlText w:val=""/>
      <w:lvlJc w:val="left"/>
      <w:pPr>
        <w:ind w:left="720" w:hanging="360"/>
      </w:pPr>
      <w:rPr>
        <w:rFonts w:ascii="Symbol" w:hAnsi="Symbol" w:hint="default"/>
      </w:rPr>
    </w:lvl>
    <w:lvl w:ilvl="1" w:tplc="AD56647E">
      <w:start w:val="1"/>
      <w:numFmt w:val="bullet"/>
      <w:lvlText w:val="o"/>
      <w:lvlJc w:val="left"/>
      <w:pPr>
        <w:ind w:left="1440" w:hanging="360"/>
      </w:pPr>
      <w:rPr>
        <w:rFonts w:ascii="Courier New" w:hAnsi="Courier New" w:hint="default"/>
      </w:rPr>
    </w:lvl>
    <w:lvl w:ilvl="2" w:tplc="8A58BAB0">
      <w:start w:val="1"/>
      <w:numFmt w:val="bullet"/>
      <w:lvlText w:val=""/>
      <w:lvlJc w:val="left"/>
      <w:pPr>
        <w:ind w:left="2160" w:hanging="360"/>
      </w:pPr>
      <w:rPr>
        <w:rFonts w:ascii="Wingdings" w:hAnsi="Wingdings" w:hint="default"/>
      </w:rPr>
    </w:lvl>
    <w:lvl w:ilvl="3" w:tplc="724094EC">
      <w:start w:val="1"/>
      <w:numFmt w:val="bullet"/>
      <w:lvlText w:val=""/>
      <w:lvlJc w:val="left"/>
      <w:pPr>
        <w:ind w:left="2880" w:hanging="360"/>
      </w:pPr>
      <w:rPr>
        <w:rFonts w:ascii="Symbol" w:hAnsi="Symbol" w:hint="default"/>
      </w:rPr>
    </w:lvl>
    <w:lvl w:ilvl="4" w:tplc="9D22CEF8">
      <w:start w:val="1"/>
      <w:numFmt w:val="bullet"/>
      <w:lvlText w:val="o"/>
      <w:lvlJc w:val="left"/>
      <w:pPr>
        <w:ind w:left="3600" w:hanging="360"/>
      </w:pPr>
      <w:rPr>
        <w:rFonts w:ascii="Courier New" w:hAnsi="Courier New" w:hint="default"/>
      </w:rPr>
    </w:lvl>
    <w:lvl w:ilvl="5" w:tplc="BA34D57E">
      <w:start w:val="1"/>
      <w:numFmt w:val="bullet"/>
      <w:lvlText w:val=""/>
      <w:lvlJc w:val="left"/>
      <w:pPr>
        <w:ind w:left="4320" w:hanging="360"/>
      </w:pPr>
      <w:rPr>
        <w:rFonts w:ascii="Wingdings" w:hAnsi="Wingdings" w:hint="default"/>
      </w:rPr>
    </w:lvl>
    <w:lvl w:ilvl="6" w:tplc="CD2EF718">
      <w:start w:val="1"/>
      <w:numFmt w:val="bullet"/>
      <w:lvlText w:val=""/>
      <w:lvlJc w:val="left"/>
      <w:pPr>
        <w:ind w:left="5040" w:hanging="360"/>
      </w:pPr>
      <w:rPr>
        <w:rFonts w:ascii="Symbol" w:hAnsi="Symbol" w:hint="default"/>
      </w:rPr>
    </w:lvl>
    <w:lvl w:ilvl="7" w:tplc="D98662A0">
      <w:start w:val="1"/>
      <w:numFmt w:val="bullet"/>
      <w:lvlText w:val="o"/>
      <w:lvlJc w:val="left"/>
      <w:pPr>
        <w:ind w:left="5760" w:hanging="360"/>
      </w:pPr>
      <w:rPr>
        <w:rFonts w:ascii="Courier New" w:hAnsi="Courier New" w:hint="default"/>
      </w:rPr>
    </w:lvl>
    <w:lvl w:ilvl="8" w:tplc="20F490A4">
      <w:start w:val="1"/>
      <w:numFmt w:val="bullet"/>
      <w:lvlText w:val=""/>
      <w:lvlJc w:val="left"/>
      <w:pPr>
        <w:ind w:left="6480" w:hanging="360"/>
      </w:pPr>
      <w:rPr>
        <w:rFonts w:ascii="Wingdings" w:hAnsi="Wingdings" w:hint="default"/>
      </w:rPr>
    </w:lvl>
  </w:abstractNum>
  <w:abstractNum w:abstractNumId="9" w15:restartNumberingAfterBreak="0">
    <w:nsid w:val="09E45C4C"/>
    <w:multiLevelType w:val="hybridMultilevel"/>
    <w:tmpl w:val="FFFFFFFF"/>
    <w:lvl w:ilvl="0" w:tplc="043017D2">
      <w:start w:val="1"/>
      <w:numFmt w:val="bullet"/>
      <w:lvlText w:val=""/>
      <w:lvlJc w:val="left"/>
      <w:pPr>
        <w:ind w:left="720" w:hanging="360"/>
      </w:pPr>
      <w:rPr>
        <w:rFonts w:ascii="Symbol" w:hAnsi="Symbol" w:hint="default"/>
      </w:rPr>
    </w:lvl>
    <w:lvl w:ilvl="1" w:tplc="2F7612F0">
      <w:start w:val="1"/>
      <w:numFmt w:val="bullet"/>
      <w:lvlText w:val="o"/>
      <w:lvlJc w:val="left"/>
      <w:pPr>
        <w:ind w:left="1440" w:hanging="360"/>
      </w:pPr>
      <w:rPr>
        <w:rFonts w:ascii="Courier New" w:hAnsi="Courier New" w:hint="default"/>
      </w:rPr>
    </w:lvl>
    <w:lvl w:ilvl="2" w:tplc="F6409AB0">
      <w:start w:val="1"/>
      <w:numFmt w:val="bullet"/>
      <w:lvlText w:val=""/>
      <w:lvlJc w:val="left"/>
      <w:pPr>
        <w:ind w:left="2160" w:hanging="360"/>
      </w:pPr>
      <w:rPr>
        <w:rFonts w:ascii="Wingdings" w:hAnsi="Wingdings" w:hint="default"/>
      </w:rPr>
    </w:lvl>
    <w:lvl w:ilvl="3" w:tplc="B7F2469A">
      <w:start w:val="1"/>
      <w:numFmt w:val="bullet"/>
      <w:lvlText w:val=""/>
      <w:lvlJc w:val="left"/>
      <w:pPr>
        <w:ind w:left="2880" w:hanging="360"/>
      </w:pPr>
      <w:rPr>
        <w:rFonts w:ascii="Symbol" w:hAnsi="Symbol" w:hint="default"/>
      </w:rPr>
    </w:lvl>
    <w:lvl w:ilvl="4" w:tplc="02C83484">
      <w:start w:val="1"/>
      <w:numFmt w:val="bullet"/>
      <w:lvlText w:val="o"/>
      <w:lvlJc w:val="left"/>
      <w:pPr>
        <w:ind w:left="3600" w:hanging="360"/>
      </w:pPr>
      <w:rPr>
        <w:rFonts w:ascii="Courier New" w:hAnsi="Courier New" w:hint="default"/>
      </w:rPr>
    </w:lvl>
    <w:lvl w:ilvl="5" w:tplc="1E76FD02">
      <w:start w:val="1"/>
      <w:numFmt w:val="bullet"/>
      <w:lvlText w:val=""/>
      <w:lvlJc w:val="left"/>
      <w:pPr>
        <w:ind w:left="4320" w:hanging="360"/>
      </w:pPr>
      <w:rPr>
        <w:rFonts w:ascii="Wingdings" w:hAnsi="Wingdings" w:hint="default"/>
      </w:rPr>
    </w:lvl>
    <w:lvl w:ilvl="6" w:tplc="E95AB5E4">
      <w:start w:val="1"/>
      <w:numFmt w:val="bullet"/>
      <w:lvlText w:val=""/>
      <w:lvlJc w:val="left"/>
      <w:pPr>
        <w:ind w:left="5040" w:hanging="360"/>
      </w:pPr>
      <w:rPr>
        <w:rFonts w:ascii="Symbol" w:hAnsi="Symbol" w:hint="default"/>
      </w:rPr>
    </w:lvl>
    <w:lvl w:ilvl="7" w:tplc="813C3D84">
      <w:start w:val="1"/>
      <w:numFmt w:val="bullet"/>
      <w:lvlText w:val="o"/>
      <w:lvlJc w:val="left"/>
      <w:pPr>
        <w:ind w:left="5760" w:hanging="360"/>
      </w:pPr>
      <w:rPr>
        <w:rFonts w:ascii="Courier New" w:hAnsi="Courier New" w:hint="default"/>
      </w:rPr>
    </w:lvl>
    <w:lvl w:ilvl="8" w:tplc="5C2A0ACE">
      <w:start w:val="1"/>
      <w:numFmt w:val="bullet"/>
      <w:lvlText w:val=""/>
      <w:lvlJc w:val="left"/>
      <w:pPr>
        <w:ind w:left="6480" w:hanging="360"/>
      </w:pPr>
      <w:rPr>
        <w:rFonts w:ascii="Wingdings" w:hAnsi="Wingdings" w:hint="default"/>
      </w:rPr>
    </w:lvl>
  </w:abstractNum>
  <w:abstractNum w:abstractNumId="10" w15:restartNumberingAfterBreak="0">
    <w:nsid w:val="0BBA70BD"/>
    <w:multiLevelType w:val="hybridMultilevel"/>
    <w:tmpl w:val="32F2C3BC"/>
    <w:lvl w:ilvl="0" w:tplc="5A7EF0C0">
      <w:start w:val="1"/>
      <w:numFmt w:val="bullet"/>
      <w:lvlText w:val=""/>
      <w:lvlJc w:val="left"/>
      <w:pPr>
        <w:ind w:left="720" w:hanging="360"/>
      </w:pPr>
      <w:rPr>
        <w:rFonts w:ascii="Symbol" w:hAnsi="Symbol" w:hint="default"/>
      </w:rPr>
    </w:lvl>
    <w:lvl w:ilvl="1" w:tplc="9578872E">
      <w:start w:val="1"/>
      <w:numFmt w:val="bullet"/>
      <w:lvlText w:val="o"/>
      <w:lvlJc w:val="left"/>
      <w:pPr>
        <w:ind w:left="1440" w:hanging="360"/>
      </w:pPr>
      <w:rPr>
        <w:rFonts w:ascii="Courier New" w:hAnsi="Courier New" w:hint="default"/>
      </w:rPr>
    </w:lvl>
    <w:lvl w:ilvl="2" w:tplc="8B9E8F76">
      <w:start w:val="1"/>
      <w:numFmt w:val="bullet"/>
      <w:lvlText w:val=""/>
      <w:lvlJc w:val="left"/>
      <w:pPr>
        <w:ind w:left="2160" w:hanging="360"/>
      </w:pPr>
      <w:rPr>
        <w:rFonts w:ascii="Wingdings" w:hAnsi="Wingdings" w:hint="default"/>
      </w:rPr>
    </w:lvl>
    <w:lvl w:ilvl="3" w:tplc="3A46EF98">
      <w:start w:val="1"/>
      <w:numFmt w:val="bullet"/>
      <w:lvlText w:val=""/>
      <w:lvlJc w:val="left"/>
      <w:pPr>
        <w:ind w:left="2880" w:hanging="360"/>
      </w:pPr>
      <w:rPr>
        <w:rFonts w:ascii="Symbol" w:hAnsi="Symbol" w:hint="default"/>
      </w:rPr>
    </w:lvl>
    <w:lvl w:ilvl="4" w:tplc="37505760">
      <w:start w:val="1"/>
      <w:numFmt w:val="bullet"/>
      <w:lvlText w:val="o"/>
      <w:lvlJc w:val="left"/>
      <w:pPr>
        <w:ind w:left="3600" w:hanging="360"/>
      </w:pPr>
      <w:rPr>
        <w:rFonts w:ascii="Courier New" w:hAnsi="Courier New" w:hint="default"/>
      </w:rPr>
    </w:lvl>
    <w:lvl w:ilvl="5" w:tplc="5B7E54CC">
      <w:start w:val="1"/>
      <w:numFmt w:val="bullet"/>
      <w:lvlText w:val=""/>
      <w:lvlJc w:val="left"/>
      <w:pPr>
        <w:ind w:left="4320" w:hanging="360"/>
      </w:pPr>
      <w:rPr>
        <w:rFonts w:ascii="Wingdings" w:hAnsi="Wingdings" w:hint="default"/>
      </w:rPr>
    </w:lvl>
    <w:lvl w:ilvl="6" w:tplc="7BCE2EB4">
      <w:start w:val="1"/>
      <w:numFmt w:val="bullet"/>
      <w:lvlText w:val=""/>
      <w:lvlJc w:val="left"/>
      <w:pPr>
        <w:ind w:left="5040" w:hanging="360"/>
      </w:pPr>
      <w:rPr>
        <w:rFonts w:ascii="Symbol" w:hAnsi="Symbol" w:hint="default"/>
      </w:rPr>
    </w:lvl>
    <w:lvl w:ilvl="7" w:tplc="FE3CF4F6">
      <w:start w:val="1"/>
      <w:numFmt w:val="bullet"/>
      <w:lvlText w:val="o"/>
      <w:lvlJc w:val="left"/>
      <w:pPr>
        <w:ind w:left="5760" w:hanging="360"/>
      </w:pPr>
      <w:rPr>
        <w:rFonts w:ascii="Courier New" w:hAnsi="Courier New" w:hint="default"/>
      </w:rPr>
    </w:lvl>
    <w:lvl w:ilvl="8" w:tplc="16C6FA2E">
      <w:start w:val="1"/>
      <w:numFmt w:val="bullet"/>
      <w:lvlText w:val=""/>
      <w:lvlJc w:val="left"/>
      <w:pPr>
        <w:ind w:left="6480" w:hanging="360"/>
      </w:pPr>
      <w:rPr>
        <w:rFonts w:ascii="Wingdings" w:hAnsi="Wingdings" w:hint="default"/>
      </w:rPr>
    </w:lvl>
  </w:abstractNum>
  <w:abstractNum w:abstractNumId="11" w15:restartNumberingAfterBreak="0">
    <w:nsid w:val="0BD234F4"/>
    <w:multiLevelType w:val="hybridMultilevel"/>
    <w:tmpl w:val="3D4053A2"/>
    <w:lvl w:ilvl="0" w:tplc="0C22CDEA">
      <w:start w:val="1"/>
      <w:numFmt w:val="bullet"/>
      <w:pStyle w:val="BulletedList"/>
      <w:lvlText w:val=""/>
      <w:lvlJc w:val="left"/>
      <w:pPr>
        <w:ind w:left="720" w:hanging="360"/>
      </w:pPr>
      <w:rPr>
        <w:rFonts w:ascii="Wingdings" w:hAnsi="Wingdings" w:hint="default"/>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ascii="Segoe UI" w:hAnsi="Segoe UI" w:hint="default"/>
      </w:rPr>
    </w:lvl>
    <w:lvl w:ilvl="2" w:tplc="79AE7B08">
      <w:start w:val="1"/>
      <w:numFmt w:val="bullet"/>
      <w:lvlText w:val=""/>
      <w:lvlJc w:val="left"/>
      <w:pPr>
        <w:ind w:left="1440" w:hanging="360"/>
      </w:pPr>
      <w:rPr>
        <w:rFonts w:ascii="Wingdings" w:hAnsi="Wingdings" w:hint="default"/>
      </w:rPr>
    </w:lvl>
    <w:lvl w:ilvl="3" w:tplc="4808D1FA">
      <w:start w:val="1"/>
      <w:numFmt w:val="bullet"/>
      <w:lvlText w:val=""/>
      <w:lvlJc w:val="left"/>
      <w:pPr>
        <w:ind w:left="1800" w:hanging="360"/>
      </w:pPr>
      <w:rPr>
        <w:rFonts w:ascii="Symbol" w:hAnsi="Symbol" w:hint="default"/>
      </w:rPr>
    </w:lvl>
    <w:lvl w:ilvl="4" w:tplc="D9D433B4">
      <w:start w:val="1"/>
      <w:numFmt w:val="bullet"/>
      <w:lvlText w:val="o"/>
      <w:lvlJc w:val="left"/>
      <w:pPr>
        <w:ind w:left="2160" w:hanging="360"/>
      </w:pPr>
      <w:rPr>
        <w:rFonts w:ascii="Courier New" w:hAnsi="Courier New" w:hint="default"/>
      </w:rPr>
    </w:lvl>
    <w:lvl w:ilvl="5" w:tplc="F826561E">
      <w:start w:val="1"/>
      <w:numFmt w:val="bullet"/>
      <w:lvlText w:val=""/>
      <w:lvlJc w:val="left"/>
      <w:pPr>
        <w:ind w:left="2520" w:hanging="360"/>
      </w:pPr>
      <w:rPr>
        <w:rFonts w:ascii="Wingdings" w:hAnsi="Wingdings" w:hint="default"/>
      </w:rPr>
    </w:lvl>
    <w:lvl w:ilvl="6" w:tplc="4BE61CF6">
      <w:start w:val="1"/>
      <w:numFmt w:val="bullet"/>
      <w:lvlText w:val=""/>
      <w:lvlJc w:val="left"/>
      <w:pPr>
        <w:ind w:left="2880" w:hanging="360"/>
      </w:pPr>
      <w:rPr>
        <w:rFonts w:ascii="Symbol" w:hAnsi="Symbol" w:hint="default"/>
      </w:rPr>
    </w:lvl>
    <w:lvl w:ilvl="7" w:tplc="8676F798">
      <w:start w:val="1"/>
      <w:numFmt w:val="bullet"/>
      <w:lvlText w:val="o"/>
      <w:lvlJc w:val="left"/>
      <w:pPr>
        <w:ind w:left="3240" w:hanging="360"/>
      </w:pPr>
      <w:rPr>
        <w:rFonts w:ascii="Courier New" w:hAnsi="Courier New" w:hint="default"/>
      </w:rPr>
    </w:lvl>
    <w:lvl w:ilvl="8" w:tplc="29D68258">
      <w:start w:val="1"/>
      <w:numFmt w:val="bullet"/>
      <w:lvlText w:val=""/>
      <w:lvlJc w:val="left"/>
      <w:pPr>
        <w:ind w:left="3600" w:hanging="360"/>
      </w:pPr>
      <w:rPr>
        <w:rFonts w:ascii="Wingdings" w:hAnsi="Wingdings" w:hint="default"/>
      </w:rPr>
    </w:lvl>
  </w:abstractNum>
  <w:abstractNum w:abstractNumId="12" w15:restartNumberingAfterBreak="0">
    <w:nsid w:val="0E245B37"/>
    <w:multiLevelType w:val="hybridMultilevel"/>
    <w:tmpl w:val="1AC42E10"/>
    <w:lvl w:ilvl="0" w:tplc="EC4E28C6">
      <w:start w:val="1"/>
      <w:numFmt w:val="bullet"/>
      <w:lvlText w:val=""/>
      <w:lvlJc w:val="left"/>
      <w:pPr>
        <w:ind w:left="720" w:hanging="360"/>
      </w:pPr>
      <w:rPr>
        <w:rFonts w:ascii="Symbol" w:hAnsi="Symbol" w:hint="default"/>
      </w:rPr>
    </w:lvl>
    <w:lvl w:ilvl="1" w:tplc="9AD69BB6">
      <w:start w:val="1"/>
      <w:numFmt w:val="bullet"/>
      <w:lvlText w:val="o"/>
      <w:lvlJc w:val="left"/>
      <w:pPr>
        <w:ind w:left="1440" w:hanging="360"/>
      </w:pPr>
      <w:rPr>
        <w:rFonts w:ascii="Courier New" w:hAnsi="Courier New" w:hint="default"/>
      </w:rPr>
    </w:lvl>
    <w:lvl w:ilvl="2" w:tplc="0DD8961E">
      <w:start w:val="1"/>
      <w:numFmt w:val="bullet"/>
      <w:lvlText w:val=""/>
      <w:lvlJc w:val="left"/>
      <w:pPr>
        <w:ind w:left="2160" w:hanging="360"/>
      </w:pPr>
      <w:rPr>
        <w:rFonts w:ascii="Wingdings" w:hAnsi="Wingdings" w:hint="default"/>
      </w:rPr>
    </w:lvl>
    <w:lvl w:ilvl="3" w:tplc="8E804DFC">
      <w:start w:val="1"/>
      <w:numFmt w:val="bullet"/>
      <w:lvlText w:val=""/>
      <w:lvlJc w:val="left"/>
      <w:pPr>
        <w:ind w:left="2880" w:hanging="360"/>
      </w:pPr>
      <w:rPr>
        <w:rFonts w:ascii="Symbol" w:hAnsi="Symbol" w:hint="default"/>
      </w:rPr>
    </w:lvl>
    <w:lvl w:ilvl="4" w:tplc="49549D8E">
      <w:start w:val="1"/>
      <w:numFmt w:val="bullet"/>
      <w:lvlText w:val="o"/>
      <w:lvlJc w:val="left"/>
      <w:pPr>
        <w:ind w:left="3600" w:hanging="360"/>
      </w:pPr>
      <w:rPr>
        <w:rFonts w:ascii="Courier New" w:hAnsi="Courier New" w:hint="default"/>
      </w:rPr>
    </w:lvl>
    <w:lvl w:ilvl="5" w:tplc="D25ED84A">
      <w:start w:val="1"/>
      <w:numFmt w:val="bullet"/>
      <w:lvlText w:val=""/>
      <w:lvlJc w:val="left"/>
      <w:pPr>
        <w:ind w:left="4320" w:hanging="360"/>
      </w:pPr>
      <w:rPr>
        <w:rFonts w:ascii="Wingdings" w:hAnsi="Wingdings" w:hint="default"/>
      </w:rPr>
    </w:lvl>
    <w:lvl w:ilvl="6" w:tplc="1E060D84">
      <w:start w:val="1"/>
      <w:numFmt w:val="bullet"/>
      <w:lvlText w:val=""/>
      <w:lvlJc w:val="left"/>
      <w:pPr>
        <w:ind w:left="5040" w:hanging="360"/>
      </w:pPr>
      <w:rPr>
        <w:rFonts w:ascii="Symbol" w:hAnsi="Symbol" w:hint="default"/>
      </w:rPr>
    </w:lvl>
    <w:lvl w:ilvl="7" w:tplc="EC1EDF4C">
      <w:start w:val="1"/>
      <w:numFmt w:val="bullet"/>
      <w:lvlText w:val="o"/>
      <w:lvlJc w:val="left"/>
      <w:pPr>
        <w:ind w:left="5760" w:hanging="360"/>
      </w:pPr>
      <w:rPr>
        <w:rFonts w:ascii="Courier New" w:hAnsi="Courier New" w:hint="default"/>
      </w:rPr>
    </w:lvl>
    <w:lvl w:ilvl="8" w:tplc="26864B7E">
      <w:start w:val="1"/>
      <w:numFmt w:val="bullet"/>
      <w:lvlText w:val=""/>
      <w:lvlJc w:val="left"/>
      <w:pPr>
        <w:ind w:left="6480" w:hanging="360"/>
      </w:pPr>
      <w:rPr>
        <w:rFonts w:ascii="Wingdings" w:hAnsi="Wingdings" w:hint="default"/>
      </w:rPr>
    </w:lvl>
  </w:abstractNum>
  <w:abstractNum w:abstractNumId="13"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4" w15:restartNumberingAfterBreak="0">
    <w:nsid w:val="10C41E28"/>
    <w:multiLevelType w:val="hybridMultilevel"/>
    <w:tmpl w:val="CFE05366"/>
    <w:lvl w:ilvl="0" w:tplc="B3344082">
      <w:start w:val="1"/>
      <w:numFmt w:val="bullet"/>
      <w:lvlText w:val=""/>
      <w:lvlJc w:val="left"/>
      <w:pPr>
        <w:ind w:left="720" w:hanging="360"/>
      </w:pPr>
      <w:rPr>
        <w:rFonts w:ascii="Symbol" w:hAnsi="Symbol" w:hint="default"/>
      </w:rPr>
    </w:lvl>
    <w:lvl w:ilvl="1" w:tplc="16A4FB54">
      <w:start w:val="1"/>
      <w:numFmt w:val="bullet"/>
      <w:lvlText w:val="o"/>
      <w:lvlJc w:val="left"/>
      <w:pPr>
        <w:ind w:left="1440" w:hanging="360"/>
      </w:pPr>
      <w:rPr>
        <w:rFonts w:ascii="Courier New" w:hAnsi="Courier New" w:hint="default"/>
      </w:rPr>
    </w:lvl>
    <w:lvl w:ilvl="2" w:tplc="6C90546E">
      <w:start w:val="1"/>
      <w:numFmt w:val="bullet"/>
      <w:lvlText w:val=""/>
      <w:lvlJc w:val="left"/>
      <w:pPr>
        <w:ind w:left="2160" w:hanging="360"/>
      </w:pPr>
      <w:rPr>
        <w:rFonts w:ascii="Wingdings" w:hAnsi="Wingdings" w:hint="default"/>
      </w:rPr>
    </w:lvl>
    <w:lvl w:ilvl="3" w:tplc="976C70EE">
      <w:start w:val="1"/>
      <w:numFmt w:val="bullet"/>
      <w:lvlText w:val=""/>
      <w:lvlJc w:val="left"/>
      <w:pPr>
        <w:ind w:left="2880" w:hanging="360"/>
      </w:pPr>
      <w:rPr>
        <w:rFonts w:ascii="Symbol" w:hAnsi="Symbol" w:hint="default"/>
      </w:rPr>
    </w:lvl>
    <w:lvl w:ilvl="4" w:tplc="CD3E5DE2">
      <w:start w:val="1"/>
      <w:numFmt w:val="bullet"/>
      <w:lvlText w:val="o"/>
      <w:lvlJc w:val="left"/>
      <w:pPr>
        <w:ind w:left="3600" w:hanging="360"/>
      </w:pPr>
      <w:rPr>
        <w:rFonts w:ascii="Courier New" w:hAnsi="Courier New" w:hint="default"/>
      </w:rPr>
    </w:lvl>
    <w:lvl w:ilvl="5" w:tplc="244E38FE">
      <w:start w:val="1"/>
      <w:numFmt w:val="bullet"/>
      <w:lvlText w:val=""/>
      <w:lvlJc w:val="left"/>
      <w:pPr>
        <w:ind w:left="4320" w:hanging="360"/>
      </w:pPr>
      <w:rPr>
        <w:rFonts w:ascii="Wingdings" w:hAnsi="Wingdings" w:hint="default"/>
      </w:rPr>
    </w:lvl>
    <w:lvl w:ilvl="6" w:tplc="EEB63FCA">
      <w:start w:val="1"/>
      <w:numFmt w:val="bullet"/>
      <w:lvlText w:val=""/>
      <w:lvlJc w:val="left"/>
      <w:pPr>
        <w:ind w:left="5040" w:hanging="360"/>
      </w:pPr>
      <w:rPr>
        <w:rFonts w:ascii="Symbol" w:hAnsi="Symbol" w:hint="default"/>
      </w:rPr>
    </w:lvl>
    <w:lvl w:ilvl="7" w:tplc="78083168">
      <w:start w:val="1"/>
      <w:numFmt w:val="bullet"/>
      <w:lvlText w:val="o"/>
      <w:lvlJc w:val="left"/>
      <w:pPr>
        <w:ind w:left="5760" w:hanging="360"/>
      </w:pPr>
      <w:rPr>
        <w:rFonts w:ascii="Courier New" w:hAnsi="Courier New" w:hint="default"/>
      </w:rPr>
    </w:lvl>
    <w:lvl w:ilvl="8" w:tplc="E7148EAA">
      <w:start w:val="1"/>
      <w:numFmt w:val="bullet"/>
      <w:lvlText w:val=""/>
      <w:lvlJc w:val="left"/>
      <w:pPr>
        <w:ind w:left="6480" w:hanging="360"/>
      </w:pPr>
      <w:rPr>
        <w:rFonts w:ascii="Wingdings" w:hAnsi="Wingdings" w:hint="default"/>
      </w:rPr>
    </w:lvl>
  </w:abstractNum>
  <w:abstractNum w:abstractNumId="15" w15:restartNumberingAfterBreak="0">
    <w:nsid w:val="110C8305"/>
    <w:multiLevelType w:val="hybridMultilevel"/>
    <w:tmpl w:val="FFFFFFFF"/>
    <w:lvl w:ilvl="0" w:tplc="7F766B88">
      <w:start w:val="1"/>
      <w:numFmt w:val="bullet"/>
      <w:lvlText w:val=""/>
      <w:lvlJc w:val="left"/>
      <w:pPr>
        <w:ind w:left="720" w:hanging="360"/>
      </w:pPr>
      <w:rPr>
        <w:rFonts w:ascii="Symbol" w:hAnsi="Symbol" w:hint="default"/>
      </w:rPr>
    </w:lvl>
    <w:lvl w:ilvl="1" w:tplc="CD2EE690">
      <w:start w:val="1"/>
      <w:numFmt w:val="bullet"/>
      <w:lvlText w:val="o"/>
      <w:lvlJc w:val="left"/>
      <w:pPr>
        <w:ind w:left="1440" w:hanging="360"/>
      </w:pPr>
      <w:rPr>
        <w:rFonts w:ascii="Courier New" w:hAnsi="Courier New" w:hint="default"/>
      </w:rPr>
    </w:lvl>
    <w:lvl w:ilvl="2" w:tplc="D99E15A0">
      <w:start w:val="1"/>
      <w:numFmt w:val="bullet"/>
      <w:lvlText w:val=""/>
      <w:lvlJc w:val="left"/>
      <w:pPr>
        <w:ind w:left="2160" w:hanging="360"/>
      </w:pPr>
      <w:rPr>
        <w:rFonts w:ascii="Wingdings" w:hAnsi="Wingdings" w:hint="default"/>
      </w:rPr>
    </w:lvl>
    <w:lvl w:ilvl="3" w:tplc="14ECE92E">
      <w:start w:val="1"/>
      <w:numFmt w:val="bullet"/>
      <w:lvlText w:val=""/>
      <w:lvlJc w:val="left"/>
      <w:pPr>
        <w:ind w:left="2880" w:hanging="360"/>
      </w:pPr>
      <w:rPr>
        <w:rFonts w:ascii="Symbol" w:hAnsi="Symbol" w:hint="default"/>
      </w:rPr>
    </w:lvl>
    <w:lvl w:ilvl="4" w:tplc="0A7A3B2A">
      <w:start w:val="1"/>
      <w:numFmt w:val="bullet"/>
      <w:lvlText w:val="o"/>
      <w:lvlJc w:val="left"/>
      <w:pPr>
        <w:ind w:left="3600" w:hanging="360"/>
      </w:pPr>
      <w:rPr>
        <w:rFonts w:ascii="Courier New" w:hAnsi="Courier New" w:hint="default"/>
      </w:rPr>
    </w:lvl>
    <w:lvl w:ilvl="5" w:tplc="3744966A">
      <w:start w:val="1"/>
      <w:numFmt w:val="bullet"/>
      <w:lvlText w:val=""/>
      <w:lvlJc w:val="left"/>
      <w:pPr>
        <w:ind w:left="4320" w:hanging="360"/>
      </w:pPr>
      <w:rPr>
        <w:rFonts w:ascii="Wingdings" w:hAnsi="Wingdings" w:hint="default"/>
      </w:rPr>
    </w:lvl>
    <w:lvl w:ilvl="6" w:tplc="CA129F3C">
      <w:start w:val="1"/>
      <w:numFmt w:val="bullet"/>
      <w:lvlText w:val=""/>
      <w:lvlJc w:val="left"/>
      <w:pPr>
        <w:ind w:left="5040" w:hanging="360"/>
      </w:pPr>
      <w:rPr>
        <w:rFonts w:ascii="Symbol" w:hAnsi="Symbol" w:hint="default"/>
      </w:rPr>
    </w:lvl>
    <w:lvl w:ilvl="7" w:tplc="2CE23C04">
      <w:start w:val="1"/>
      <w:numFmt w:val="bullet"/>
      <w:lvlText w:val="o"/>
      <w:lvlJc w:val="left"/>
      <w:pPr>
        <w:ind w:left="5760" w:hanging="360"/>
      </w:pPr>
      <w:rPr>
        <w:rFonts w:ascii="Courier New" w:hAnsi="Courier New" w:hint="default"/>
      </w:rPr>
    </w:lvl>
    <w:lvl w:ilvl="8" w:tplc="DEA4F3C6">
      <w:start w:val="1"/>
      <w:numFmt w:val="bullet"/>
      <w:lvlText w:val=""/>
      <w:lvlJc w:val="left"/>
      <w:pPr>
        <w:ind w:left="6480" w:hanging="360"/>
      </w:pPr>
      <w:rPr>
        <w:rFonts w:ascii="Wingdings" w:hAnsi="Wingdings" w:hint="default"/>
      </w:rPr>
    </w:lvl>
  </w:abstractNum>
  <w:abstractNum w:abstractNumId="16"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7" w15:restartNumberingAfterBreak="0">
    <w:nsid w:val="134AA51B"/>
    <w:multiLevelType w:val="hybridMultilevel"/>
    <w:tmpl w:val="E436B1FC"/>
    <w:lvl w:ilvl="0" w:tplc="397A6D30">
      <w:start w:val="1"/>
      <w:numFmt w:val="bullet"/>
      <w:lvlText w:val=""/>
      <w:lvlJc w:val="left"/>
      <w:pPr>
        <w:ind w:left="720" w:hanging="360"/>
      </w:pPr>
      <w:rPr>
        <w:rFonts w:ascii="Symbol" w:hAnsi="Symbol" w:hint="default"/>
      </w:rPr>
    </w:lvl>
    <w:lvl w:ilvl="1" w:tplc="4C3AD1DC">
      <w:start w:val="1"/>
      <w:numFmt w:val="bullet"/>
      <w:lvlText w:val="o"/>
      <w:lvlJc w:val="left"/>
      <w:pPr>
        <w:ind w:left="1440" w:hanging="360"/>
      </w:pPr>
      <w:rPr>
        <w:rFonts w:ascii="Courier New" w:hAnsi="Courier New" w:hint="default"/>
      </w:rPr>
    </w:lvl>
    <w:lvl w:ilvl="2" w:tplc="999A4BA4">
      <w:start w:val="1"/>
      <w:numFmt w:val="bullet"/>
      <w:lvlText w:val=""/>
      <w:lvlJc w:val="left"/>
      <w:pPr>
        <w:ind w:left="2160" w:hanging="360"/>
      </w:pPr>
      <w:rPr>
        <w:rFonts w:ascii="Wingdings" w:hAnsi="Wingdings" w:hint="default"/>
      </w:rPr>
    </w:lvl>
    <w:lvl w:ilvl="3" w:tplc="363C1544">
      <w:start w:val="1"/>
      <w:numFmt w:val="bullet"/>
      <w:lvlText w:val=""/>
      <w:lvlJc w:val="left"/>
      <w:pPr>
        <w:ind w:left="2880" w:hanging="360"/>
      </w:pPr>
      <w:rPr>
        <w:rFonts w:ascii="Symbol" w:hAnsi="Symbol" w:hint="default"/>
      </w:rPr>
    </w:lvl>
    <w:lvl w:ilvl="4" w:tplc="336E7282">
      <w:start w:val="1"/>
      <w:numFmt w:val="bullet"/>
      <w:lvlText w:val="o"/>
      <w:lvlJc w:val="left"/>
      <w:pPr>
        <w:ind w:left="3600" w:hanging="360"/>
      </w:pPr>
      <w:rPr>
        <w:rFonts w:ascii="Courier New" w:hAnsi="Courier New" w:hint="default"/>
      </w:rPr>
    </w:lvl>
    <w:lvl w:ilvl="5" w:tplc="5D82C776">
      <w:start w:val="1"/>
      <w:numFmt w:val="bullet"/>
      <w:lvlText w:val=""/>
      <w:lvlJc w:val="left"/>
      <w:pPr>
        <w:ind w:left="4320" w:hanging="360"/>
      </w:pPr>
      <w:rPr>
        <w:rFonts w:ascii="Wingdings" w:hAnsi="Wingdings" w:hint="default"/>
      </w:rPr>
    </w:lvl>
    <w:lvl w:ilvl="6" w:tplc="8DAA1910">
      <w:start w:val="1"/>
      <w:numFmt w:val="bullet"/>
      <w:lvlText w:val=""/>
      <w:lvlJc w:val="left"/>
      <w:pPr>
        <w:ind w:left="5040" w:hanging="360"/>
      </w:pPr>
      <w:rPr>
        <w:rFonts w:ascii="Symbol" w:hAnsi="Symbol" w:hint="default"/>
      </w:rPr>
    </w:lvl>
    <w:lvl w:ilvl="7" w:tplc="E40C589A">
      <w:start w:val="1"/>
      <w:numFmt w:val="bullet"/>
      <w:lvlText w:val="o"/>
      <w:lvlJc w:val="left"/>
      <w:pPr>
        <w:ind w:left="5760" w:hanging="360"/>
      </w:pPr>
      <w:rPr>
        <w:rFonts w:ascii="Courier New" w:hAnsi="Courier New" w:hint="default"/>
      </w:rPr>
    </w:lvl>
    <w:lvl w:ilvl="8" w:tplc="7F1A8A10">
      <w:start w:val="1"/>
      <w:numFmt w:val="bullet"/>
      <w:lvlText w:val=""/>
      <w:lvlJc w:val="left"/>
      <w:pPr>
        <w:ind w:left="6480" w:hanging="360"/>
      </w:pPr>
      <w:rPr>
        <w:rFonts w:ascii="Wingdings" w:hAnsi="Wingdings" w:hint="default"/>
      </w:rPr>
    </w:lvl>
  </w:abstractNum>
  <w:abstractNum w:abstractNumId="18" w15:restartNumberingAfterBreak="0">
    <w:nsid w:val="135B3FBF"/>
    <w:multiLevelType w:val="hybridMultilevel"/>
    <w:tmpl w:val="5E649ED2"/>
    <w:lvl w:ilvl="0" w:tplc="FE546B24">
      <w:start w:val="1"/>
      <w:numFmt w:val="bullet"/>
      <w:lvlText w:val=""/>
      <w:lvlJc w:val="left"/>
      <w:pPr>
        <w:ind w:left="720" w:hanging="360"/>
      </w:pPr>
      <w:rPr>
        <w:rFonts w:ascii="Symbol" w:hAnsi="Symbol" w:hint="default"/>
      </w:rPr>
    </w:lvl>
    <w:lvl w:ilvl="1" w:tplc="9EB63B7E">
      <w:start w:val="1"/>
      <w:numFmt w:val="bullet"/>
      <w:lvlText w:val="o"/>
      <w:lvlJc w:val="left"/>
      <w:pPr>
        <w:ind w:left="1440" w:hanging="360"/>
      </w:pPr>
      <w:rPr>
        <w:rFonts w:ascii="Courier New" w:hAnsi="Courier New" w:hint="default"/>
      </w:rPr>
    </w:lvl>
    <w:lvl w:ilvl="2" w:tplc="A1C22074">
      <w:start w:val="1"/>
      <w:numFmt w:val="bullet"/>
      <w:lvlText w:val=""/>
      <w:lvlJc w:val="left"/>
      <w:pPr>
        <w:ind w:left="2160" w:hanging="360"/>
      </w:pPr>
      <w:rPr>
        <w:rFonts w:ascii="Wingdings" w:hAnsi="Wingdings" w:hint="default"/>
      </w:rPr>
    </w:lvl>
    <w:lvl w:ilvl="3" w:tplc="6B8AEDE8">
      <w:start w:val="1"/>
      <w:numFmt w:val="bullet"/>
      <w:lvlText w:val=""/>
      <w:lvlJc w:val="left"/>
      <w:pPr>
        <w:ind w:left="2880" w:hanging="360"/>
      </w:pPr>
      <w:rPr>
        <w:rFonts w:ascii="Symbol" w:hAnsi="Symbol" w:hint="default"/>
      </w:rPr>
    </w:lvl>
    <w:lvl w:ilvl="4" w:tplc="9AFC2918">
      <w:start w:val="1"/>
      <w:numFmt w:val="bullet"/>
      <w:lvlText w:val="o"/>
      <w:lvlJc w:val="left"/>
      <w:pPr>
        <w:ind w:left="3600" w:hanging="360"/>
      </w:pPr>
      <w:rPr>
        <w:rFonts w:ascii="Courier New" w:hAnsi="Courier New" w:hint="default"/>
      </w:rPr>
    </w:lvl>
    <w:lvl w:ilvl="5" w:tplc="F7563F0A">
      <w:start w:val="1"/>
      <w:numFmt w:val="bullet"/>
      <w:lvlText w:val=""/>
      <w:lvlJc w:val="left"/>
      <w:pPr>
        <w:ind w:left="4320" w:hanging="360"/>
      </w:pPr>
      <w:rPr>
        <w:rFonts w:ascii="Wingdings" w:hAnsi="Wingdings" w:hint="default"/>
      </w:rPr>
    </w:lvl>
    <w:lvl w:ilvl="6" w:tplc="E8362808">
      <w:start w:val="1"/>
      <w:numFmt w:val="bullet"/>
      <w:lvlText w:val=""/>
      <w:lvlJc w:val="left"/>
      <w:pPr>
        <w:ind w:left="5040" w:hanging="360"/>
      </w:pPr>
      <w:rPr>
        <w:rFonts w:ascii="Symbol" w:hAnsi="Symbol" w:hint="default"/>
      </w:rPr>
    </w:lvl>
    <w:lvl w:ilvl="7" w:tplc="05CE25A2">
      <w:start w:val="1"/>
      <w:numFmt w:val="bullet"/>
      <w:lvlText w:val="o"/>
      <w:lvlJc w:val="left"/>
      <w:pPr>
        <w:ind w:left="5760" w:hanging="360"/>
      </w:pPr>
      <w:rPr>
        <w:rFonts w:ascii="Courier New" w:hAnsi="Courier New" w:hint="default"/>
      </w:rPr>
    </w:lvl>
    <w:lvl w:ilvl="8" w:tplc="1A7C4C34">
      <w:start w:val="1"/>
      <w:numFmt w:val="bullet"/>
      <w:lvlText w:val=""/>
      <w:lvlJc w:val="left"/>
      <w:pPr>
        <w:ind w:left="6480" w:hanging="360"/>
      </w:pPr>
      <w:rPr>
        <w:rFonts w:ascii="Wingdings" w:hAnsi="Wingdings" w:hint="default"/>
      </w:rPr>
    </w:lvl>
  </w:abstractNum>
  <w:abstractNum w:abstractNumId="19" w15:restartNumberingAfterBreak="0">
    <w:nsid w:val="15F0CFA8"/>
    <w:multiLevelType w:val="hybridMultilevel"/>
    <w:tmpl w:val="01E60F70"/>
    <w:lvl w:ilvl="0" w:tplc="05AE4B30">
      <w:start w:val="1"/>
      <w:numFmt w:val="bullet"/>
      <w:lvlText w:val=""/>
      <w:lvlJc w:val="left"/>
      <w:pPr>
        <w:ind w:left="720" w:hanging="360"/>
      </w:pPr>
      <w:rPr>
        <w:rFonts w:ascii="Symbol" w:hAnsi="Symbol" w:hint="default"/>
      </w:rPr>
    </w:lvl>
    <w:lvl w:ilvl="1" w:tplc="CB8AE2D0">
      <w:start w:val="1"/>
      <w:numFmt w:val="bullet"/>
      <w:lvlText w:val="o"/>
      <w:lvlJc w:val="left"/>
      <w:pPr>
        <w:ind w:left="1440" w:hanging="360"/>
      </w:pPr>
      <w:rPr>
        <w:rFonts w:ascii="Courier New" w:hAnsi="Courier New" w:hint="default"/>
      </w:rPr>
    </w:lvl>
    <w:lvl w:ilvl="2" w:tplc="C534E332">
      <w:start w:val="1"/>
      <w:numFmt w:val="bullet"/>
      <w:lvlText w:val=""/>
      <w:lvlJc w:val="left"/>
      <w:pPr>
        <w:ind w:left="2160" w:hanging="360"/>
      </w:pPr>
      <w:rPr>
        <w:rFonts w:ascii="Wingdings" w:hAnsi="Wingdings" w:hint="default"/>
      </w:rPr>
    </w:lvl>
    <w:lvl w:ilvl="3" w:tplc="BA8061A6">
      <w:start w:val="1"/>
      <w:numFmt w:val="bullet"/>
      <w:lvlText w:val=""/>
      <w:lvlJc w:val="left"/>
      <w:pPr>
        <w:ind w:left="2880" w:hanging="360"/>
      </w:pPr>
      <w:rPr>
        <w:rFonts w:ascii="Symbol" w:hAnsi="Symbol" w:hint="default"/>
      </w:rPr>
    </w:lvl>
    <w:lvl w:ilvl="4" w:tplc="74902A30">
      <w:start w:val="1"/>
      <w:numFmt w:val="bullet"/>
      <w:lvlText w:val="o"/>
      <w:lvlJc w:val="left"/>
      <w:pPr>
        <w:ind w:left="3600" w:hanging="360"/>
      </w:pPr>
      <w:rPr>
        <w:rFonts w:ascii="Courier New" w:hAnsi="Courier New" w:hint="default"/>
      </w:rPr>
    </w:lvl>
    <w:lvl w:ilvl="5" w:tplc="BE2E5ED2">
      <w:start w:val="1"/>
      <w:numFmt w:val="bullet"/>
      <w:lvlText w:val=""/>
      <w:lvlJc w:val="left"/>
      <w:pPr>
        <w:ind w:left="4320" w:hanging="360"/>
      </w:pPr>
      <w:rPr>
        <w:rFonts w:ascii="Wingdings" w:hAnsi="Wingdings" w:hint="default"/>
      </w:rPr>
    </w:lvl>
    <w:lvl w:ilvl="6" w:tplc="22208CC4">
      <w:start w:val="1"/>
      <w:numFmt w:val="bullet"/>
      <w:lvlText w:val=""/>
      <w:lvlJc w:val="left"/>
      <w:pPr>
        <w:ind w:left="5040" w:hanging="360"/>
      </w:pPr>
      <w:rPr>
        <w:rFonts w:ascii="Symbol" w:hAnsi="Symbol" w:hint="default"/>
      </w:rPr>
    </w:lvl>
    <w:lvl w:ilvl="7" w:tplc="E2EE7F98">
      <w:start w:val="1"/>
      <w:numFmt w:val="bullet"/>
      <w:lvlText w:val="o"/>
      <w:lvlJc w:val="left"/>
      <w:pPr>
        <w:ind w:left="5760" w:hanging="360"/>
      </w:pPr>
      <w:rPr>
        <w:rFonts w:ascii="Courier New" w:hAnsi="Courier New" w:hint="default"/>
      </w:rPr>
    </w:lvl>
    <w:lvl w:ilvl="8" w:tplc="76308D22">
      <w:start w:val="1"/>
      <w:numFmt w:val="bullet"/>
      <w:lvlText w:val=""/>
      <w:lvlJc w:val="left"/>
      <w:pPr>
        <w:ind w:left="6480" w:hanging="360"/>
      </w:pPr>
      <w:rPr>
        <w:rFonts w:ascii="Wingdings" w:hAnsi="Wingdings" w:hint="default"/>
      </w:rPr>
    </w:lvl>
  </w:abstractNum>
  <w:abstractNum w:abstractNumId="20" w15:restartNumberingAfterBreak="0">
    <w:nsid w:val="18F16A26"/>
    <w:multiLevelType w:val="hybridMultilevel"/>
    <w:tmpl w:val="EBA83EC2"/>
    <w:lvl w:ilvl="0" w:tplc="2DEC3130">
      <w:start w:val="1"/>
      <w:numFmt w:val="bullet"/>
      <w:lvlText w:val=""/>
      <w:lvlJc w:val="left"/>
      <w:pPr>
        <w:ind w:left="720" w:hanging="360"/>
      </w:pPr>
      <w:rPr>
        <w:rFonts w:ascii="Symbol" w:hAnsi="Symbol" w:hint="default"/>
      </w:rPr>
    </w:lvl>
    <w:lvl w:ilvl="1" w:tplc="836E8112">
      <w:start w:val="1"/>
      <w:numFmt w:val="bullet"/>
      <w:lvlText w:val="o"/>
      <w:lvlJc w:val="left"/>
      <w:pPr>
        <w:ind w:left="1440" w:hanging="360"/>
      </w:pPr>
      <w:rPr>
        <w:rFonts w:ascii="Courier New" w:hAnsi="Courier New" w:hint="default"/>
      </w:rPr>
    </w:lvl>
    <w:lvl w:ilvl="2" w:tplc="128602A6">
      <w:start w:val="1"/>
      <w:numFmt w:val="bullet"/>
      <w:lvlText w:val=""/>
      <w:lvlJc w:val="left"/>
      <w:pPr>
        <w:ind w:left="2160" w:hanging="360"/>
      </w:pPr>
      <w:rPr>
        <w:rFonts w:ascii="Wingdings" w:hAnsi="Wingdings" w:hint="default"/>
      </w:rPr>
    </w:lvl>
    <w:lvl w:ilvl="3" w:tplc="FB72E9D4">
      <w:start w:val="1"/>
      <w:numFmt w:val="bullet"/>
      <w:lvlText w:val=""/>
      <w:lvlJc w:val="left"/>
      <w:pPr>
        <w:ind w:left="2880" w:hanging="360"/>
      </w:pPr>
      <w:rPr>
        <w:rFonts w:ascii="Symbol" w:hAnsi="Symbol" w:hint="default"/>
      </w:rPr>
    </w:lvl>
    <w:lvl w:ilvl="4" w:tplc="2E16538E">
      <w:start w:val="1"/>
      <w:numFmt w:val="bullet"/>
      <w:lvlText w:val="o"/>
      <w:lvlJc w:val="left"/>
      <w:pPr>
        <w:ind w:left="3600" w:hanging="360"/>
      </w:pPr>
      <w:rPr>
        <w:rFonts w:ascii="Courier New" w:hAnsi="Courier New" w:hint="default"/>
      </w:rPr>
    </w:lvl>
    <w:lvl w:ilvl="5" w:tplc="EE362A28">
      <w:start w:val="1"/>
      <w:numFmt w:val="bullet"/>
      <w:lvlText w:val=""/>
      <w:lvlJc w:val="left"/>
      <w:pPr>
        <w:ind w:left="4320" w:hanging="360"/>
      </w:pPr>
      <w:rPr>
        <w:rFonts w:ascii="Wingdings" w:hAnsi="Wingdings" w:hint="default"/>
      </w:rPr>
    </w:lvl>
    <w:lvl w:ilvl="6" w:tplc="B7302860">
      <w:start w:val="1"/>
      <w:numFmt w:val="bullet"/>
      <w:lvlText w:val=""/>
      <w:lvlJc w:val="left"/>
      <w:pPr>
        <w:ind w:left="5040" w:hanging="360"/>
      </w:pPr>
      <w:rPr>
        <w:rFonts w:ascii="Symbol" w:hAnsi="Symbol" w:hint="default"/>
      </w:rPr>
    </w:lvl>
    <w:lvl w:ilvl="7" w:tplc="52447A36">
      <w:start w:val="1"/>
      <w:numFmt w:val="bullet"/>
      <w:lvlText w:val="o"/>
      <w:lvlJc w:val="left"/>
      <w:pPr>
        <w:ind w:left="5760" w:hanging="360"/>
      </w:pPr>
      <w:rPr>
        <w:rFonts w:ascii="Courier New" w:hAnsi="Courier New" w:hint="default"/>
      </w:rPr>
    </w:lvl>
    <w:lvl w:ilvl="8" w:tplc="E54C3B88">
      <w:start w:val="1"/>
      <w:numFmt w:val="bullet"/>
      <w:lvlText w:val=""/>
      <w:lvlJc w:val="left"/>
      <w:pPr>
        <w:ind w:left="6480" w:hanging="360"/>
      </w:pPr>
      <w:rPr>
        <w:rFonts w:ascii="Wingdings" w:hAnsi="Wingdings" w:hint="default"/>
      </w:rPr>
    </w:lvl>
  </w:abstractNum>
  <w:abstractNum w:abstractNumId="21" w15:restartNumberingAfterBreak="0">
    <w:nsid w:val="1942380E"/>
    <w:multiLevelType w:val="hybridMultilevel"/>
    <w:tmpl w:val="757A4EEC"/>
    <w:lvl w:ilvl="0" w:tplc="8AC426D8">
      <w:start w:val="1"/>
      <w:numFmt w:val="bullet"/>
      <w:pStyle w:val="BoxBulletedList"/>
      <w:lvlText w:val=""/>
      <w:lvlJc w:val="left"/>
      <w:pPr>
        <w:ind w:left="720" w:hanging="360"/>
      </w:pPr>
      <w:rPr>
        <w:rFonts w:ascii="Wingdings" w:hAnsi="Wingdings" w:hint="default"/>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ascii="Courier New" w:hAnsi="Courier New" w:hint="default"/>
      </w:rPr>
    </w:lvl>
    <w:lvl w:ilvl="2" w:tplc="11E27038" w:tentative="1">
      <w:start w:val="1"/>
      <w:numFmt w:val="bullet"/>
      <w:lvlText w:val=""/>
      <w:lvlJc w:val="left"/>
      <w:pPr>
        <w:ind w:left="2160" w:hanging="360"/>
      </w:pPr>
      <w:rPr>
        <w:rFonts w:ascii="Wingdings" w:hAnsi="Wingdings" w:hint="default"/>
      </w:rPr>
    </w:lvl>
    <w:lvl w:ilvl="3" w:tplc="A83C8F60" w:tentative="1">
      <w:start w:val="1"/>
      <w:numFmt w:val="bullet"/>
      <w:lvlText w:val=""/>
      <w:lvlJc w:val="left"/>
      <w:pPr>
        <w:ind w:left="2880" w:hanging="360"/>
      </w:pPr>
      <w:rPr>
        <w:rFonts w:ascii="Symbol" w:hAnsi="Symbol" w:hint="default"/>
      </w:rPr>
    </w:lvl>
    <w:lvl w:ilvl="4" w:tplc="D1E00D1E" w:tentative="1">
      <w:start w:val="1"/>
      <w:numFmt w:val="bullet"/>
      <w:lvlText w:val="o"/>
      <w:lvlJc w:val="left"/>
      <w:pPr>
        <w:ind w:left="3600" w:hanging="360"/>
      </w:pPr>
      <w:rPr>
        <w:rFonts w:ascii="Courier New" w:hAnsi="Courier New" w:hint="default"/>
      </w:rPr>
    </w:lvl>
    <w:lvl w:ilvl="5" w:tplc="9EFE1EE6" w:tentative="1">
      <w:start w:val="1"/>
      <w:numFmt w:val="bullet"/>
      <w:lvlText w:val=""/>
      <w:lvlJc w:val="left"/>
      <w:pPr>
        <w:ind w:left="4320" w:hanging="360"/>
      </w:pPr>
      <w:rPr>
        <w:rFonts w:ascii="Wingdings" w:hAnsi="Wingdings" w:hint="default"/>
      </w:rPr>
    </w:lvl>
    <w:lvl w:ilvl="6" w:tplc="BF60535A" w:tentative="1">
      <w:start w:val="1"/>
      <w:numFmt w:val="bullet"/>
      <w:lvlText w:val=""/>
      <w:lvlJc w:val="left"/>
      <w:pPr>
        <w:ind w:left="5040" w:hanging="360"/>
      </w:pPr>
      <w:rPr>
        <w:rFonts w:ascii="Symbol" w:hAnsi="Symbol" w:hint="default"/>
      </w:rPr>
    </w:lvl>
    <w:lvl w:ilvl="7" w:tplc="24C890F4" w:tentative="1">
      <w:start w:val="1"/>
      <w:numFmt w:val="bullet"/>
      <w:lvlText w:val="o"/>
      <w:lvlJc w:val="left"/>
      <w:pPr>
        <w:ind w:left="5760" w:hanging="360"/>
      </w:pPr>
      <w:rPr>
        <w:rFonts w:ascii="Courier New" w:hAnsi="Courier New" w:hint="default"/>
      </w:rPr>
    </w:lvl>
    <w:lvl w:ilvl="8" w:tplc="89DE85A0" w:tentative="1">
      <w:start w:val="1"/>
      <w:numFmt w:val="bullet"/>
      <w:lvlText w:val=""/>
      <w:lvlJc w:val="left"/>
      <w:pPr>
        <w:ind w:left="6480" w:hanging="360"/>
      </w:pPr>
      <w:rPr>
        <w:rFonts w:ascii="Wingdings" w:hAnsi="Wingdings" w:hint="default"/>
      </w:rPr>
    </w:lvl>
  </w:abstractNum>
  <w:abstractNum w:abstractNumId="22" w15:restartNumberingAfterBreak="0">
    <w:nsid w:val="1AE04213"/>
    <w:multiLevelType w:val="hybridMultilevel"/>
    <w:tmpl w:val="19E4B79A"/>
    <w:lvl w:ilvl="0" w:tplc="A6325F12">
      <w:start w:val="1"/>
      <w:numFmt w:val="lowerLetter"/>
      <w:lvlText w:val="%1."/>
      <w:lvlJc w:val="left"/>
      <w:pPr>
        <w:ind w:left="1080" w:hanging="360"/>
      </w:pPr>
      <w:rPr>
        <w:rFonts w:ascii="Lato" w:hAnsi="Lato" w:hint="default"/>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23" w15:restartNumberingAfterBreak="0">
    <w:nsid w:val="1BF5C39F"/>
    <w:multiLevelType w:val="hybridMultilevel"/>
    <w:tmpl w:val="FFFFFFFF"/>
    <w:lvl w:ilvl="0" w:tplc="77C09E9E">
      <w:start w:val="1"/>
      <w:numFmt w:val="bullet"/>
      <w:lvlText w:val=""/>
      <w:lvlJc w:val="left"/>
      <w:pPr>
        <w:ind w:left="720" w:hanging="360"/>
      </w:pPr>
      <w:rPr>
        <w:rFonts w:ascii="Symbol" w:hAnsi="Symbol" w:hint="default"/>
      </w:rPr>
    </w:lvl>
    <w:lvl w:ilvl="1" w:tplc="8B22046E">
      <w:start w:val="1"/>
      <w:numFmt w:val="bullet"/>
      <w:lvlText w:val="o"/>
      <w:lvlJc w:val="left"/>
      <w:pPr>
        <w:ind w:left="1440" w:hanging="360"/>
      </w:pPr>
      <w:rPr>
        <w:rFonts w:ascii="Courier New" w:hAnsi="Courier New" w:hint="default"/>
      </w:rPr>
    </w:lvl>
    <w:lvl w:ilvl="2" w:tplc="32AE99AA">
      <w:start w:val="1"/>
      <w:numFmt w:val="bullet"/>
      <w:lvlText w:val=""/>
      <w:lvlJc w:val="left"/>
      <w:pPr>
        <w:ind w:left="2160" w:hanging="360"/>
      </w:pPr>
      <w:rPr>
        <w:rFonts w:ascii="Wingdings" w:hAnsi="Wingdings" w:hint="default"/>
      </w:rPr>
    </w:lvl>
    <w:lvl w:ilvl="3" w:tplc="89562B28">
      <w:start w:val="1"/>
      <w:numFmt w:val="bullet"/>
      <w:lvlText w:val=""/>
      <w:lvlJc w:val="left"/>
      <w:pPr>
        <w:ind w:left="2880" w:hanging="360"/>
      </w:pPr>
      <w:rPr>
        <w:rFonts w:ascii="Symbol" w:hAnsi="Symbol" w:hint="default"/>
      </w:rPr>
    </w:lvl>
    <w:lvl w:ilvl="4" w:tplc="FCBEA0EE">
      <w:start w:val="1"/>
      <w:numFmt w:val="bullet"/>
      <w:lvlText w:val="o"/>
      <w:lvlJc w:val="left"/>
      <w:pPr>
        <w:ind w:left="3600" w:hanging="360"/>
      </w:pPr>
      <w:rPr>
        <w:rFonts w:ascii="Courier New" w:hAnsi="Courier New" w:hint="default"/>
      </w:rPr>
    </w:lvl>
    <w:lvl w:ilvl="5" w:tplc="447A804A">
      <w:start w:val="1"/>
      <w:numFmt w:val="bullet"/>
      <w:lvlText w:val=""/>
      <w:lvlJc w:val="left"/>
      <w:pPr>
        <w:ind w:left="4320" w:hanging="360"/>
      </w:pPr>
      <w:rPr>
        <w:rFonts w:ascii="Wingdings" w:hAnsi="Wingdings" w:hint="default"/>
      </w:rPr>
    </w:lvl>
    <w:lvl w:ilvl="6" w:tplc="2F7AB9D6">
      <w:start w:val="1"/>
      <w:numFmt w:val="bullet"/>
      <w:lvlText w:val=""/>
      <w:lvlJc w:val="left"/>
      <w:pPr>
        <w:ind w:left="5040" w:hanging="360"/>
      </w:pPr>
      <w:rPr>
        <w:rFonts w:ascii="Symbol" w:hAnsi="Symbol" w:hint="default"/>
      </w:rPr>
    </w:lvl>
    <w:lvl w:ilvl="7" w:tplc="E2EC29F0">
      <w:start w:val="1"/>
      <w:numFmt w:val="bullet"/>
      <w:lvlText w:val="o"/>
      <w:lvlJc w:val="left"/>
      <w:pPr>
        <w:ind w:left="5760" w:hanging="360"/>
      </w:pPr>
      <w:rPr>
        <w:rFonts w:ascii="Courier New" w:hAnsi="Courier New" w:hint="default"/>
      </w:rPr>
    </w:lvl>
    <w:lvl w:ilvl="8" w:tplc="5C6ADBB4">
      <w:start w:val="1"/>
      <w:numFmt w:val="bullet"/>
      <w:lvlText w:val=""/>
      <w:lvlJc w:val="left"/>
      <w:pPr>
        <w:ind w:left="6480" w:hanging="360"/>
      </w:pPr>
      <w:rPr>
        <w:rFonts w:ascii="Wingdings" w:hAnsi="Wingdings" w:hint="default"/>
      </w:rPr>
    </w:lvl>
  </w:abstractNum>
  <w:abstractNum w:abstractNumId="24" w15:restartNumberingAfterBreak="0">
    <w:nsid w:val="1C065A67"/>
    <w:multiLevelType w:val="hybridMultilevel"/>
    <w:tmpl w:val="689A5580"/>
    <w:lvl w:ilvl="0" w:tplc="A0D0EF82">
      <w:start w:val="1"/>
      <w:numFmt w:val="bullet"/>
      <w:lvlText w:val=""/>
      <w:lvlJc w:val="left"/>
      <w:pPr>
        <w:ind w:left="720" w:hanging="360"/>
      </w:pPr>
      <w:rPr>
        <w:rFonts w:ascii="Symbol" w:hAnsi="Symbol" w:hint="default"/>
      </w:rPr>
    </w:lvl>
    <w:lvl w:ilvl="1" w:tplc="158050A0">
      <w:start w:val="1"/>
      <w:numFmt w:val="bullet"/>
      <w:lvlText w:val="o"/>
      <w:lvlJc w:val="left"/>
      <w:pPr>
        <w:ind w:left="1440" w:hanging="360"/>
      </w:pPr>
      <w:rPr>
        <w:rFonts w:ascii="Courier New" w:hAnsi="Courier New" w:hint="default"/>
      </w:rPr>
    </w:lvl>
    <w:lvl w:ilvl="2" w:tplc="78421B20">
      <w:start w:val="1"/>
      <w:numFmt w:val="bullet"/>
      <w:lvlText w:val=""/>
      <w:lvlJc w:val="left"/>
      <w:pPr>
        <w:ind w:left="2160" w:hanging="360"/>
      </w:pPr>
      <w:rPr>
        <w:rFonts w:ascii="Wingdings" w:hAnsi="Wingdings" w:hint="default"/>
      </w:rPr>
    </w:lvl>
    <w:lvl w:ilvl="3" w:tplc="0D0C09EE">
      <w:start w:val="1"/>
      <w:numFmt w:val="bullet"/>
      <w:lvlText w:val=""/>
      <w:lvlJc w:val="left"/>
      <w:pPr>
        <w:ind w:left="2880" w:hanging="360"/>
      </w:pPr>
      <w:rPr>
        <w:rFonts w:ascii="Symbol" w:hAnsi="Symbol" w:hint="default"/>
      </w:rPr>
    </w:lvl>
    <w:lvl w:ilvl="4" w:tplc="50BCBEB4">
      <w:start w:val="1"/>
      <w:numFmt w:val="bullet"/>
      <w:lvlText w:val="o"/>
      <w:lvlJc w:val="left"/>
      <w:pPr>
        <w:ind w:left="3600" w:hanging="360"/>
      </w:pPr>
      <w:rPr>
        <w:rFonts w:ascii="Courier New" w:hAnsi="Courier New" w:hint="default"/>
      </w:rPr>
    </w:lvl>
    <w:lvl w:ilvl="5" w:tplc="7C289EC0">
      <w:start w:val="1"/>
      <w:numFmt w:val="bullet"/>
      <w:lvlText w:val=""/>
      <w:lvlJc w:val="left"/>
      <w:pPr>
        <w:ind w:left="4320" w:hanging="360"/>
      </w:pPr>
      <w:rPr>
        <w:rFonts w:ascii="Wingdings" w:hAnsi="Wingdings" w:hint="default"/>
      </w:rPr>
    </w:lvl>
    <w:lvl w:ilvl="6" w:tplc="D4602100">
      <w:start w:val="1"/>
      <w:numFmt w:val="bullet"/>
      <w:lvlText w:val=""/>
      <w:lvlJc w:val="left"/>
      <w:pPr>
        <w:ind w:left="5040" w:hanging="360"/>
      </w:pPr>
      <w:rPr>
        <w:rFonts w:ascii="Symbol" w:hAnsi="Symbol" w:hint="default"/>
      </w:rPr>
    </w:lvl>
    <w:lvl w:ilvl="7" w:tplc="6528506A">
      <w:start w:val="1"/>
      <w:numFmt w:val="bullet"/>
      <w:lvlText w:val="o"/>
      <w:lvlJc w:val="left"/>
      <w:pPr>
        <w:ind w:left="5760" w:hanging="360"/>
      </w:pPr>
      <w:rPr>
        <w:rFonts w:ascii="Courier New" w:hAnsi="Courier New" w:hint="default"/>
      </w:rPr>
    </w:lvl>
    <w:lvl w:ilvl="8" w:tplc="6C682928">
      <w:start w:val="1"/>
      <w:numFmt w:val="bullet"/>
      <w:lvlText w:val=""/>
      <w:lvlJc w:val="left"/>
      <w:pPr>
        <w:ind w:left="6480" w:hanging="360"/>
      </w:pPr>
      <w:rPr>
        <w:rFonts w:ascii="Wingdings" w:hAnsi="Wingdings" w:hint="default"/>
      </w:rPr>
    </w:lvl>
  </w:abstractNum>
  <w:abstractNum w:abstractNumId="25" w15:restartNumberingAfterBreak="0">
    <w:nsid w:val="1C31537A"/>
    <w:multiLevelType w:val="hybridMultilevel"/>
    <w:tmpl w:val="FFFFFFFF"/>
    <w:lvl w:ilvl="0" w:tplc="0B843D40">
      <w:start w:val="1"/>
      <w:numFmt w:val="bullet"/>
      <w:lvlText w:val=""/>
      <w:lvlJc w:val="left"/>
      <w:pPr>
        <w:ind w:left="720" w:hanging="360"/>
      </w:pPr>
      <w:rPr>
        <w:rFonts w:ascii="Symbol" w:hAnsi="Symbol" w:hint="default"/>
      </w:rPr>
    </w:lvl>
    <w:lvl w:ilvl="1" w:tplc="33549F60">
      <w:start w:val="1"/>
      <w:numFmt w:val="bullet"/>
      <w:lvlText w:val="o"/>
      <w:lvlJc w:val="left"/>
      <w:pPr>
        <w:ind w:left="1440" w:hanging="360"/>
      </w:pPr>
      <w:rPr>
        <w:rFonts w:ascii="Courier New" w:hAnsi="Courier New" w:hint="default"/>
      </w:rPr>
    </w:lvl>
    <w:lvl w:ilvl="2" w:tplc="C69E306C">
      <w:start w:val="1"/>
      <w:numFmt w:val="bullet"/>
      <w:lvlText w:val=""/>
      <w:lvlJc w:val="left"/>
      <w:pPr>
        <w:ind w:left="2160" w:hanging="360"/>
      </w:pPr>
      <w:rPr>
        <w:rFonts w:ascii="Wingdings" w:hAnsi="Wingdings" w:hint="default"/>
      </w:rPr>
    </w:lvl>
    <w:lvl w:ilvl="3" w:tplc="E9C6D858">
      <w:start w:val="1"/>
      <w:numFmt w:val="bullet"/>
      <w:lvlText w:val=""/>
      <w:lvlJc w:val="left"/>
      <w:pPr>
        <w:ind w:left="2880" w:hanging="360"/>
      </w:pPr>
      <w:rPr>
        <w:rFonts w:ascii="Symbol" w:hAnsi="Symbol" w:hint="default"/>
      </w:rPr>
    </w:lvl>
    <w:lvl w:ilvl="4" w:tplc="27540F16">
      <w:start w:val="1"/>
      <w:numFmt w:val="bullet"/>
      <w:lvlText w:val="o"/>
      <w:lvlJc w:val="left"/>
      <w:pPr>
        <w:ind w:left="3600" w:hanging="360"/>
      </w:pPr>
      <w:rPr>
        <w:rFonts w:ascii="Courier New" w:hAnsi="Courier New" w:hint="default"/>
      </w:rPr>
    </w:lvl>
    <w:lvl w:ilvl="5" w:tplc="15DCF44A">
      <w:start w:val="1"/>
      <w:numFmt w:val="bullet"/>
      <w:lvlText w:val=""/>
      <w:lvlJc w:val="left"/>
      <w:pPr>
        <w:ind w:left="4320" w:hanging="360"/>
      </w:pPr>
      <w:rPr>
        <w:rFonts w:ascii="Wingdings" w:hAnsi="Wingdings" w:hint="default"/>
      </w:rPr>
    </w:lvl>
    <w:lvl w:ilvl="6" w:tplc="4376896E">
      <w:start w:val="1"/>
      <w:numFmt w:val="bullet"/>
      <w:lvlText w:val=""/>
      <w:lvlJc w:val="left"/>
      <w:pPr>
        <w:ind w:left="5040" w:hanging="360"/>
      </w:pPr>
      <w:rPr>
        <w:rFonts w:ascii="Symbol" w:hAnsi="Symbol" w:hint="default"/>
      </w:rPr>
    </w:lvl>
    <w:lvl w:ilvl="7" w:tplc="E370BD3A">
      <w:start w:val="1"/>
      <w:numFmt w:val="bullet"/>
      <w:lvlText w:val="o"/>
      <w:lvlJc w:val="left"/>
      <w:pPr>
        <w:ind w:left="5760" w:hanging="360"/>
      </w:pPr>
      <w:rPr>
        <w:rFonts w:ascii="Courier New" w:hAnsi="Courier New" w:hint="default"/>
      </w:rPr>
    </w:lvl>
    <w:lvl w:ilvl="8" w:tplc="0CBE0FB4">
      <w:start w:val="1"/>
      <w:numFmt w:val="bullet"/>
      <w:lvlText w:val=""/>
      <w:lvlJc w:val="left"/>
      <w:pPr>
        <w:ind w:left="6480" w:hanging="360"/>
      </w:pPr>
      <w:rPr>
        <w:rFonts w:ascii="Wingdings" w:hAnsi="Wingdings" w:hint="default"/>
      </w:rPr>
    </w:lvl>
  </w:abstractNum>
  <w:abstractNum w:abstractNumId="26" w15:restartNumberingAfterBreak="0">
    <w:nsid w:val="1D77C01A"/>
    <w:multiLevelType w:val="hybridMultilevel"/>
    <w:tmpl w:val="A1F842E8"/>
    <w:lvl w:ilvl="0" w:tplc="250A3C9E">
      <w:start w:val="1"/>
      <w:numFmt w:val="bullet"/>
      <w:lvlText w:val=""/>
      <w:lvlJc w:val="left"/>
      <w:pPr>
        <w:ind w:left="720" w:hanging="360"/>
      </w:pPr>
      <w:rPr>
        <w:rFonts w:ascii="Symbol" w:hAnsi="Symbol" w:hint="default"/>
      </w:rPr>
    </w:lvl>
    <w:lvl w:ilvl="1" w:tplc="E8C8C82C">
      <w:start w:val="1"/>
      <w:numFmt w:val="bullet"/>
      <w:lvlText w:val="o"/>
      <w:lvlJc w:val="left"/>
      <w:pPr>
        <w:ind w:left="1440" w:hanging="360"/>
      </w:pPr>
      <w:rPr>
        <w:rFonts w:ascii="Courier New" w:hAnsi="Courier New" w:hint="default"/>
      </w:rPr>
    </w:lvl>
    <w:lvl w:ilvl="2" w:tplc="F554261C">
      <w:start w:val="1"/>
      <w:numFmt w:val="bullet"/>
      <w:lvlText w:val=""/>
      <w:lvlJc w:val="left"/>
      <w:pPr>
        <w:ind w:left="2160" w:hanging="360"/>
      </w:pPr>
      <w:rPr>
        <w:rFonts w:ascii="Wingdings" w:hAnsi="Wingdings" w:hint="default"/>
      </w:rPr>
    </w:lvl>
    <w:lvl w:ilvl="3" w:tplc="7670255E">
      <w:start w:val="1"/>
      <w:numFmt w:val="bullet"/>
      <w:lvlText w:val=""/>
      <w:lvlJc w:val="left"/>
      <w:pPr>
        <w:ind w:left="2880" w:hanging="360"/>
      </w:pPr>
      <w:rPr>
        <w:rFonts w:ascii="Symbol" w:hAnsi="Symbol" w:hint="default"/>
      </w:rPr>
    </w:lvl>
    <w:lvl w:ilvl="4" w:tplc="DA72D0B6">
      <w:start w:val="1"/>
      <w:numFmt w:val="bullet"/>
      <w:lvlText w:val="o"/>
      <w:lvlJc w:val="left"/>
      <w:pPr>
        <w:ind w:left="3600" w:hanging="360"/>
      </w:pPr>
      <w:rPr>
        <w:rFonts w:ascii="Courier New" w:hAnsi="Courier New" w:hint="default"/>
      </w:rPr>
    </w:lvl>
    <w:lvl w:ilvl="5" w:tplc="7B3418DE">
      <w:start w:val="1"/>
      <w:numFmt w:val="bullet"/>
      <w:lvlText w:val=""/>
      <w:lvlJc w:val="left"/>
      <w:pPr>
        <w:ind w:left="4320" w:hanging="360"/>
      </w:pPr>
      <w:rPr>
        <w:rFonts w:ascii="Wingdings" w:hAnsi="Wingdings" w:hint="default"/>
      </w:rPr>
    </w:lvl>
    <w:lvl w:ilvl="6" w:tplc="4704C280">
      <w:start w:val="1"/>
      <w:numFmt w:val="bullet"/>
      <w:lvlText w:val=""/>
      <w:lvlJc w:val="left"/>
      <w:pPr>
        <w:ind w:left="5040" w:hanging="360"/>
      </w:pPr>
      <w:rPr>
        <w:rFonts w:ascii="Symbol" w:hAnsi="Symbol" w:hint="default"/>
      </w:rPr>
    </w:lvl>
    <w:lvl w:ilvl="7" w:tplc="638080BE">
      <w:start w:val="1"/>
      <w:numFmt w:val="bullet"/>
      <w:lvlText w:val="o"/>
      <w:lvlJc w:val="left"/>
      <w:pPr>
        <w:ind w:left="5760" w:hanging="360"/>
      </w:pPr>
      <w:rPr>
        <w:rFonts w:ascii="Courier New" w:hAnsi="Courier New" w:hint="default"/>
      </w:rPr>
    </w:lvl>
    <w:lvl w:ilvl="8" w:tplc="71F0A216">
      <w:start w:val="1"/>
      <w:numFmt w:val="bullet"/>
      <w:lvlText w:val=""/>
      <w:lvlJc w:val="left"/>
      <w:pPr>
        <w:ind w:left="6480" w:hanging="360"/>
      </w:pPr>
      <w:rPr>
        <w:rFonts w:ascii="Wingdings" w:hAnsi="Wingdings" w:hint="default"/>
      </w:rPr>
    </w:lvl>
  </w:abstractNum>
  <w:abstractNum w:abstractNumId="27" w15:restartNumberingAfterBreak="0">
    <w:nsid w:val="1DB55B18"/>
    <w:multiLevelType w:val="hybridMultilevel"/>
    <w:tmpl w:val="817AA002"/>
    <w:lvl w:ilvl="0" w:tplc="E13076C8">
      <w:start w:val="1"/>
      <w:numFmt w:val="bullet"/>
      <w:lvlText w:val=""/>
      <w:lvlJc w:val="left"/>
      <w:pPr>
        <w:ind w:left="720" w:hanging="360"/>
      </w:pPr>
      <w:rPr>
        <w:rFonts w:ascii="Symbol" w:hAnsi="Symbol" w:hint="default"/>
      </w:rPr>
    </w:lvl>
    <w:lvl w:ilvl="1" w:tplc="75B63C7C">
      <w:start w:val="1"/>
      <w:numFmt w:val="bullet"/>
      <w:lvlText w:val="o"/>
      <w:lvlJc w:val="left"/>
      <w:pPr>
        <w:ind w:left="1440" w:hanging="360"/>
      </w:pPr>
      <w:rPr>
        <w:rFonts w:ascii="Courier New" w:hAnsi="Courier New" w:hint="default"/>
      </w:rPr>
    </w:lvl>
    <w:lvl w:ilvl="2" w:tplc="F0CA00BC">
      <w:start w:val="1"/>
      <w:numFmt w:val="bullet"/>
      <w:lvlText w:val=""/>
      <w:lvlJc w:val="left"/>
      <w:pPr>
        <w:ind w:left="2160" w:hanging="360"/>
      </w:pPr>
      <w:rPr>
        <w:rFonts w:ascii="Wingdings" w:hAnsi="Wingdings" w:hint="default"/>
      </w:rPr>
    </w:lvl>
    <w:lvl w:ilvl="3" w:tplc="7F266D1C">
      <w:start w:val="1"/>
      <w:numFmt w:val="bullet"/>
      <w:lvlText w:val=""/>
      <w:lvlJc w:val="left"/>
      <w:pPr>
        <w:ind w:left="2880" w:hanging="360"/>
      </w:pPr>
      <w:rPr>
        <w:rFonts w:ascii="Symbol" w:hAnsi="Symbol" w:hint="default"/>
      </w:rPr>
    </w:lvl>
    <w:lvl w:ilvl="4" w:tplc="60785614">
      <w:start w:val="1"/>
      <w:numFmt w:val="bullet"/>
      <w:lvlText w:val="o"/>
      <w:lvlJc w:val="left"/>
      <w:pPr>
        <w:ind w:left="3600" w:hanging="360"/>
      </w:pPr>
      <w:rPr>
        <w:rFonts w:ascii="Courier New" w:hAnsi="Courier New" w:hint="default"/>
      </w:rPr>
    </w:lvl>
    <w:lvl w:ilvl="5" w:tplc="C592F4FA">
      <w:start w:val="1"/>
      <w:numFmt w:val="bullet"/>
      <w:lvlText w:val=""/>
      <w:lvlJc w:val="left"/>
      <w:pPr>
        <w:ind w:left="4320" w:hanging="360"/>
      </w:pPr>
      <w:rPr>
        <w:rFonts w:ascii="Wingdings" w:hAnsi="Wingdings" w:hint="default"/>
      </w:rPr>
    </w:lvl>
    <w:lvl w:ilvl="6" w:tplc="9AB0F48C">
      <w:start w:val="1"/>
      <w:numFmt w:val="bullet"/>
      <w:lvlText w:val=""/>
      <w:lvlJc w:val="left"/>
      <w:pPr>
        <w:ind w:left="5040" w:hanging="360"/>
      </w:pPr>
      <w:rPr>
        <w:rFonts w:ascii="Symbol" w:hAnsi="Symbol" w:hint="default"/>
      </w:rPr>
    </w:lvl>
    <w:lvl w:ilvl="7" w:tplc="27624350">
      <w:start w:val="1"/>
      <w:numFmt w:val="bullet"/>
      <w:lvlText w:val="o"/>
      <w:lvlJc w:val="left"/>
      <w:pPr>
        <w:ind w:left="5760" w:hanging="360"/>
      </w:pPr>
      <w:rPr>
        <w:rFonts w:ascii="Courier New" w:hAnsi="Courier New" w:hint="default"/>
      </w:rPr>
    </w:lvl>
    <w:lvl w:ilvl="8" w:tplc="DE727566">
      <w:start w:val="1"/>
      <w:numFmt w:val="bullet"/>
      <w:lvlText w:val=""/>
      <w:lvlJc w:val="left"/>
      <w:pPr>
        <w:ind w:left="6480" w:hanging="360"/>
      </w:pPr>
      <w:rPr>
        <w:rFonts w:ascii="Wingdings" w:hAnsi="Wingdings" w:hint="default"/>
      </w:rPr>
    </w:lvl>
  </w:abstractNum>
  <w:abstractNum w:abstractNumId="28" w15:restartNumberingAfterBreak="0">
    <w:nsid w:val="1EE7F18A"/>
    <w:multiLevelType w:val="hybridMultilevel"/>
    <w:tmpl w:val="5E7E774A"/>
    <w:lvl w:ilvl="0" w:tplc="C35E7E56">
      <w:start w:val="1"/>
      <w:numFmt w:val="bullet"/>
      <w:lvlText w:val=""/>
      <w:lvlJc w:val="left"/>
      <w:pPr>
        <w:ind w:left="720" w:hanging="360"/>
      </w:pPr>
      <w:rPr>
        <w:rFonts w:ascii="Symbol" w:hAnsi="Symbol" w:hint="default"/>
      </w:rPr>
    </w:lvl>
    <w:lvl w:ilvl="1" w:tplc="377259D0">
      <w:start w:val="1"/>
      <w:numFmt w:val="bullet"/>
      <w:lvlText w:val="o"/>
      <w:lvlJc w:val="left"/>
      <w:pPr>
        <w:ind w:left="1440" w:hanging="360"/>
      </w:pPr>
      <w:rPr>
        <w:rFonts w:ascii="Courier New" w:hAnsi="Courier New" w:hint="default"/>
      </w:rPr>
    </w:lvl>
    <w:lvl w:ilvl="2" w:tplc="F08AA256">
      <w:start w:val="1"/>
      <w:numFmt w:val="bullet"/>
      <w:lvlText w:val=""/>
      <w:lvlJc w:val="left"/>
      <w:pPr>
        <w:ind w:left="2160" w:hanging="360"/>
      </w:pPr>
      <w:rPr>
        <w:rFonts w:ascii="Wingdings" w:hAnsi="Wingdings" w:hint="default"/>
      </w:rPr>
    </w:lvl>
    <w:lvl w:ilvl="3" w:tplc="6F7446B8">
      <w:start w:val="1"/>
      <w:numFmt w:val="bullet"/>
      <w:lvlText w:val=""/>
      <w:lvlJc w:val="left"/>
      <w:pPr>
        <w:ind w:left="2880" w:hanging="360"/>
      </w:pPr>
      <w:rPr>
        <w:rFonts w:ascii="Symbol" w:hAnsi="Symbol" w:hint="default"/>
      </w:rPr>
    </w:lvl>
    <w:lvl w:ilvl="4" w:tplc="55202638">
      <w:start w:val="1"/>
      <w:numFmt w:val="bullet"/>
      <w:lvlText w:val="o"/>
      <w:lvlJc w:val="left"/>
      <w:pPr>
        <w:ind w:left="3600" w:hanging="360"/>
      </w:pPr>
      <w:rPr>
        <w:rFonts w:ascii="Courier New" w:hAnsi="Courier New" w:hint="default"/>
      </w:rPr>
    </w:lvl>
    <w:lvl w:ilvl="5" w:tplc="815ABA4A">
      <w:start w:val="1"/>
      <w:numFmt w:val="bullet"/>
      <w:lvlText w:val=""/>
      <w:lvlJc w:val="left"/>
      <w:pPr>
        <w:ind w:left="4320" w:hanging="360"/>
      </w:pPr>
      <w:rPr>
        <w:rFonts w:ascii="Wingdings" w:hAnsi="Wingdings" w:hint="default"/>
      </w:rPr>
    </w:lvl>
    <w:lvl w:ilvl="6" w:tplc="60286C5A">
      <w:start w:val="1"/>
      <w:numFmt w:val="bullet"/>
      <w:lvlText w:val=""/>
      <w:lvlJc w:val="left"/>
      <w:pPr>
        <w:ind w:left="5040" w:hanging="360"/>
      </w:pPr>
      <w:rPr>
        <w:rFonts w:ascii="Symbol" w:hAnsi="Symbol" w:hint="default"/>
      </w:rPr>
    </w:lvl>
    <w:lvl w:ilvl="7" w:tplc="513844B0">
      <w:start w:val="1"/>
      <w:numFmt w:val="bullet"/>
      <w:lvlText w:val="o"/>
      <w:lvlJc w:val="left"/>
      <w:pPr>
        <w:ind w:left="5760" w:hanging="360"/>
      </w:pPr>
      <w:rPr>
        <w:rFonts w:ascii="Courier New" w:hAnsi="Courier New" w:hint="default"/>
      </w:rPr>
    </w:lvl>
    <w:lvl w:ilvl="8" w:tplc="A1F6EB32">
      <w:start w:val="1"/>
      <w:numFmt w:val="bullet"/>
      <w:lvlText w:val=""/>
      <w:lvlJc w:val="left"/>
      <w:pPr>
        <w:ind w:left="6480" w:hanging="360"/>
      </w:pPr>
      <w:rPr>
        <w:rFonts w:ascii="Wingdings" w:hAnsi="Wingdings" w:hint="default"/>
      </w:rPr>
    </w:lvl>
  </w:abstractNum>
  <w:abstractNum w:abstractNumId="29" w15:restartNumberingAfterBreak="0">
    <w:nsid w:val="1F617059"/>
    <w:multiLevelType w:val="hybridMultilevel"/>
    <w:tmpl w:val="EBFCA2CE"/>
    <w:lvl w:ilvl="0" w:tplc="5E58CC0E">
      <w:start w:val="1"/>
      <w:numFmt w:val="bullet"/>
      <w:lvlText w:val=""/>
      <w:lvlJc w:val="left"/>
      <w:pPr>
        <w:ind w:left="1080" w:hanging="360"/>
      </w:pPr>
      <w:rPr>
        <w:rFonts w:ascii="Symbol" w:hAnsi="Symbol" w:hint="default"/>
      </w:rPr>
    </w:lvl>
    <w:lvl w:ilvl="1" w:tplc="DCBCD716">
      <w:start w:val="1"/>
      <w:numFmt w:val="bullet"/>
      <w:lvlText w:val="o"/>
      <w:lvlJc w:val="left"/>
      <w:pPr>
        <w:ind w:left="1800" w:hanging="360"/>
      </w:pPr>
      <w:rPr>
        <w:rFonts w:ascii="Courier New" w:hAnsi="Courier New" w:hint="default"/>
      </w:rPr>
    </w:lvl>
    <w:lvl w:ilvl="2" w:tplc="1D5CDC02">
      <w:start w:val="1"/>
      <w:numFmt w:val="bullet"/>
      <w:lvlText w:val=""/>
      <w:lvlJc w:val="left"/>
      <w:pPr>
        <w:ind w:left="2520" w:hanging="360"/>
      </w:pPr>
      <w:rPr>
        <w:rFonts w:ascii="Wingdings" w:hAnsi="Wingdings" w:hint="default"/>
      </w:rPr>
    </w:lvl>
    <w:lvl w:ilvl="3" w:tplc="FC48FB16">
      <w:start w:val="1"/>
      <w:numFmt w:val="bullet"/>
      <w:lvlText w:val=""/>
      <w:lvlJc w:val="left"/>
      <w:pPr>
        <w:ind w:left="3240" w:hanging="360"/>
      </w:pPr>
      <w:rPr>
        <w:rFonts w:ascii="Symbol" w:hAnsi="Symbol" w:hint="default"/>
      </w:rPr>
    </w:lvl>
    <w:lvl w:ilvl="4" w:tplc="40DCB3CA">
      <w:start w:val="1"/>
      <w:numFmt w:val="bullet"/>
      <w:lvlText w:val="o"/>
      <w:lvlJc w:val="left"/>
      <w:pPr>
        <w:ind w:left="3960" w:hanging="360"/>
      </w:pPr>
      <w:rPr>
        <w:rFonts w:ascii="Courier New" w:hAnsi="Courier New" w:hint="default"/>
      </w:rPr>
    </w:lvl>
    <w:lvl w:ilvl="5" w:tplc="E4820D14">
      <w:start w:val="1"/>
      <w:numFmt w:val="bullet"/>
      <w:lvlText w:val=""/>
      <w:lvlJc w:val="left"/>
      <w:pPr>
        <w:ind w:left="4680" w:hanging="360"/>
      </w:pPr>
      <w:rPr>
        <w:rFonts w:ascii="Wingdings" w:hAnsi="Wingdings" w:hint="default"/>
      </w:rPr>
    </w:lvl>
    <w:lvl w:ilvl="6" w:tplc="1DFE1434">
      <w:start w:val="1"/>
      <w:numFmt w:val="bullet"/>
      <w:lvlText w:val=""/>
      <w:lvlJc w:val="left"/>
      <w:pPr>
        <w:ind w:left="5400" w:hanging="360"/>
      </w:pPr>
      <w:rPr>
        <w:rFonts w:ascii="Symbol" w:hAnsi="Symbol" w:hint="default"/>
      </w:rPr>
    </w:lvl>
    <w:lvl w:ilvl="7" w:tplc="5046FA66">
      <w:start w:val="1"/>
      <w:numFmt w:val="bullet"/>
      <w:lvlText w:val="o"/>
      <w:lvlJc w:val="left"/>
      <w:pPr>
        <w:ind w:left="6120" w:hanging="360"/>
      </w:pPr>
      <w:rPr>
        <w:rFonts w:ascii="Courier New" w:hAnsi="Courier New" w:hint="default"/>
      </w:rPr>
    </w:lvl>
    <w:lvl w:ilvl="8" w:tplc="C764E9D2">
      <w:start w:val="1"/>
      <w:numFmt w:val="bullet"/>
      <w:lvlText w:val=""/>
      <w:lvlJc w:val="left"/>
      <w:pPr>
        <w:ind w:left="6840" w:hanging="360"/>
      </w:pPr>
      <w:rPr>
        <w:rFonts w:ascii="Wingdings" w:hAnsi="Wingdings" w:hint="default"/>
      </w:rPr>
    </w:lvl>
  </w:abstractNum>
  <w:abstractNum w:abstractNumId="30" w15:restartNumberingAfterBreak="0">
    <w:nsid w:val="1FDF7100"/>
    <w:multiLevelType w:val="hybridMultilevel"/>
    <w:tmpl w:val="ADC63248"/>
    <w:lvl w:ilvl="0" w:tplc="76B8D128">
      <w:start w:val="1"/>
      <w:numFmt w:val="bullet"/>
      <w:lvlText w:val=""/>
      <w:lvlJc w:val="left"/>
      <w:pPr>
        <w:ind w:left="2160" w:hanging="360"/>
      </w:pPr>
      <w:rPr>
        <w:rFonts w:ascii="Symbol" w:hAnsi="Symbol"/>
      </w:rPr>
    </w:lvl>
    <w:lvl w:ilvl="1" w:tplc="7F6251AC">
      <w:start w:val="1"/>
      <w:numFmt w:val="bullet"/>
      <w:lvlText w:val=""/>
      <w:lvlJc w:val="left"/>
      <w:pPr>
        <w:ind w:left="2160" w:hanging="360"/>
      </w:pPr>
      <w:rPr>
        <w:rFonts w:ascii="Symbol" w:hAnsi="Symbol"/>
      </w:rPr>
    </w:lvl>
    <w:lvl w:ilvl="2" w:tplc="9BA48730">
      <w:start w:val="1"/>
      <w:numFmt w:val="bullet"/>
      <w:lvlText w:val=""/>
      <w:lvlJc w:val="left"/>
      <w:pPr>
        <w:ind w:left="2160" w:hanging="360"/>
      </w:pPr>
      <w:rPr>
        <w:rFonts w:ascii="Symbol" w:hAnsi="Symbol"/>
      </w:rPr>
    </w:lvl>
    <w:lvl w:ilvl="3" w:tplc="C314608C">
      <w:start w:val="1"/>
      <w:numFmt w:val="bullet"/>
      <w:lvlText w:val=""/>
      <w:lvlJc w:val="left"/>
      <w:pPr>
        <w:ind w:left="2160" w:hanging="360"/>
      </w:pPr>
      <w:rPr>
        <w:rFonts w:ascii="Symbol" w:hAnsi="Symbol"/>
      </w:rPr>
    </w:lvl>
    <w:lvl w:ilvl="4" w:tplc="3BCE9AEA">
      <w:start w:val="1"/>
      <w:numFmt w:val="bullet"/>
      <w:lvlText w:val=""/>
      <w:lvlJc w:val="left"/>
      <w:pPr>
        <w:ind w:left="2160" w:hanging="360"/>
      </w:pPr>
      <w:rPr>
        <w:rFonts w:ascii="Symbol" w:hAnsi="Symbol"/>
      </w:rPr>
    </w:lvl>
    <w:lvl w:ilvl="5" w:tplc="681A4F36">
      <w:start w:val="1"/>
      <w:numFmt w:val="bullet"/>
      <w:lvlText w:val=""/>
      <w:lvlJc w:val="left"/>
      <w:pPr>
        <w:ind w:left="2160" w:hanging="360"/>
      </w:pPr>
      <w:rPr>
        <w:rFonts w:ascii="Symbol" w:hAnsi="Symbol"/>
      </w:rPr>
    </w:lvl>
    <w:lvl w:ilvl="6" w:tplc="49E8BAD4">
      <w:start w:val="1"/>
      <w:numFmt w:val="bullet"/>
      <w:lvlText w:val=""/>
      <w:lvlJc w:val="left"/>
      <w:pPr>
        <w:ind w:left="2160" w:hanging="360"/>
      </w:pPr>
      <w:rPr>
        <w:rFonts w:ascii="Symbol" w:hAnsi="Symbol"/>
      </w:rPr>
    </w:lvl>
    <w:lvl w:ilvl="7" w:tplc="0238719C">
      <w:start w:val="1"/>
      <w:numFmt w:val="bullet"/>
      <w:lvlText w:val=""/>
      <w:lvlJc w:val="left"/>
      <w:pPr>
        <w:ind w:left="2160" w:hanging="360"/>
      </w:pPr>
      <w:rPr>
        <w:rFonts w:ascii="Symbol" w:hAnsi="Symbol"/>
      </w:rPr>
    </w:lvl>
    <w:lvl w:ilvl="8" w:tplc="FB1051D4">
      <w:start w:val="1"/>
      <w:numFmt w:val="bullet"/>
      <w:lvlText w:val=""/>
      <w:lvlJc w:val="left"/>
      <w:pPr>
        <w:ind w:left="2160" w:hanging="360"/>
      </w:pPr>
      <w:rPr>
        <w:rFonts w:ascii="Symbol" w:hAnsi="Symbol"/>
      </w:rPr>
    </w:lvl>
  </w:abstractNum>
  <w:abstractNum w:abstractNumId="31" w15:restartNumberingAfterBreak="0">
    <w:nsid w:val="24ACB32F"/>
    <w:multiLevelType w:val="hybridMultilevel"/>
    <w:tmpl w:val="FFFFFFFF"/>
    <w:lvl w:ilvl="0" w:tplc="B7163AB6">
      <w:start w:val="1"/>
      <w:numFmt w:val="bullet"/>
      <w:lvlText w:val=""/>
      <w:lvlJc w:val="left"/>
      <w:pPr>
        <w:ind w:left="720" w:hanging="360"/>
      </w:pPr>
      <w:rPr>
        <w:rFonts w:ascii="Symbol" w:hAnsi="Symbol" w:hint="default"/>
      </w:rPr>
    </w:lvl>
    <w:lvl w:ilvl="1" w:tplc="CD70FF3A">
      <w:start w:val="1"/>
      <w:numFmt w:val="bullet"/>
      <w:lvlText w:val="o"/>
      <w:lvlJc w:val="left"/>
      <w:pPr>
        <w:ind w:left="1440" w:hanging="360"/>
      </w:pPr>
      <w:rPr>
        <w:rFonts w:ascii="Courier New" w:hAnsi="Courier New" w:hint="default"/>
      </w:rPr>
    </w:lvl>
    <w:lvl w:ilvl="2" w:tplc="1EC4AE58">
      <w:start w:val="1"/>
      <w:numFmt w:val="bullet"/>
      <w:lvlText w:val=""/>
      <w:lvlJc w:val="left"/>
      <w:pPr>
        <w:ind w:left="2160" w:hanging="360"/>
      </w:pPr>
      <w:rPr>
        <w:rFonts w:ascii="Wingdings" w:hAnsi="Wingdings" w:hint="default"/>
      </w:rPr>
    </w:lvl>
    <w:lvl w:ilvl="3" w:tplc="E1C84176">
      <w:start w:val="1"/>
      <w:numFmt w:val="bullet"/>
      <w:lvlText w:val=""/>
      <w:lvlJc w:val="left"/>
      <w:pPr>
        <w:ind w:left="2880" w:hanging="360"/>
      </w:pPr>
      <w:rPr>
        <w:rFonts w:ascii="Symbol" w:hAnsi="Symbol" w:hint="default"/>
      </w:rPr>
    </w:lvl>
    <w:lvl w:ilvl="4" w:tplc="E2240448">
      <w:start w:val="1"/>
      <w:numFmt w:val="bullet"/>
      <w:lvlText w:val="o"/>
      <w:lvlJc w:val="left"/>
      <w:pPr>
        <w:ind w:left="3600" w:hanging="360"/>
      </w:pPr>
      <w:rPr>
        <w:rFonts w:ascii="Courier New" w:hAnsi="Courier New" w:hint="default"/>
      </w:rPr>
    </w:lvl>
    <w:lvl w:ilvl="5" w:tplc="7A7A01EE">
      <w:start w:val="1"/>
      <w:numFmt w:val="bullet"/>
      <w:lvlText w:val=""/>
      <w:lvlJc w:val="left"/>
      <w:pPr>
        <w:ind w:left="4320" w:hanging="360"/>
      </w:pPr>
      <w:rPr>
        <w:rFonts w:ascii="Wingdings" w:hAnsi="Wingdings" w:hint="default"/>
      </w:rPr>
    </w:lvl>
    <w:lvl w:ilvl="6" w:tplc="6C1E22B8">
      <w:start w:val="1"/>
      <w:numFmt w:val="bullet"/>
      <w:lvlText w:val=""/>
      <w:lvlJc w:val="left"/>
      <w:pPr>
        <w:ind w:left="5040" w:hanging="360"/>
      </w:pPr>
      <w:rPr>
        <w:rFonts w:ascii="Symbol" w:hAnsi="Symbol" w:hint="default"/>
      </w:rPr>
    </w:lvl>
    <w:lvl w:ilvl="7" w:tplc="55D417DC">
      <w:start w:val="1"/>
      <w:numFmt w:val="bullet"/>
      <w:lvlText w:val="o"/>
      <w:lvlJc w:val="left"/>
      <w:pPr>
        <w:ind w:left="5760" w:hanging="360"/>
      </w:pPr>
      <w:rPr>
        <w:rFonts w:ascii="Courier New" w:hAnsi="Courier New" w:hint="default"/>
      </w:rPr>
    </w:lvl>
    <w:lvl w:ilvl="8" w:tplc="CB1A2C42">
      <w:start w:val="1"/>
      <w:numFmt w:val="bullet"/>
      <w:lvlText w:val=""/>
      <w:lvlJc w:val="left"/>
      <w:pPr>
        <w:ind w:left="6480" w:hanging="360"/>
      </w:pPr>
      <w:rPr>
        <w:rFonts w:ascii="Wingdings" w:hAnsi="Wingdings" w:hint="default"/>
      </w:rPr>
    </w:lvl>
  </w:abstractNum>
  <w:abstractNum w:abstractNumId="32" w15:restartNumberingAfterBreak="0">
    <w:nsid w:val="25F8C9E6"/>
    <w:multiLevelType w:val="hybridMultilevel"/>
    <w:tmpl w:val="072C7B32"/>
    <w:lvl w:ilvl="0" w:tplc="B35A05CC">
      <w:start w:val="1"/>
      <w:numFmt w:val="bullet"/>
      <w:lvlText w:val=""/>
      <w:lvlJc w:val="left"/>
      <w:pPr>
        <w:ind w:left="720" w:hanging="360"/>
      </w:pPr>
      <w:rPr>
        <w:rFonts w:ascii="Symbol" w:hAnsi="Symbol" w:hint="default"/>
      </w:rPr>
    </w:lvl>
    <w:lvl w:ilvl="1" w:tplc="D0D64B3A">
      <w:start w:val="1"/>
      <w:numFmt w:val="bullet"/>
      <w:lvlText w:val="o"/>
      <w:lvlJc w:val="left"/>
      <w:pPr>
        <w:ind w:left="1440" w:hanging="360"/>
      </w:pPr>
      <w:rPr>
        <w:rFonts w:ascii="Courier New" w:hAnsi="Courier New" w:hint="default"/>
      </w:rPr>
    </w:lvl>
    <w:lvl w:ilvl="2" w:tplc="5A62CBBC">
      <w:start w:val="1"/>
      <w:numFmt w:val="bullet"/>
      <w:lvlText w:val=""/>
      <w:lvlJc w:val="left"/>
      <w:pPr>
        <w:ind w:left="2160" w:hanging="360"/>
      </w:pPr>
      <w:rPr>
        <w:rFonts w:ascii="Wingdings" w:hAnsi="Wingdings" w:hint="default"/>
      </w:rPr>
    </w:lvl>
    <w:lvl w:ilvl="3" w:tplc="A6EE6694">
      <w:start w:val="1"/>
      <w:numFmt w:val="bullet"/>
      <w:lvlText w:val=""/>
      <w:lvlJc w:val="left"/>
      <w:pPr>
        <w:ind w:left="2880" w:hanging="360"/>
      </w:pPr>
      <w:rPr>
        <w:rFonts w:ascii="Symbol" w:hAnsi="Symbol" w:hint="default"/>
      </w:rPr>
    </w:lvl>
    <w:lvl w:ilvl="4" w:tplc="996EAD94">
      <w:start w:val="1"/>
      <w:numFmt w:val="bullet"/>
      <w:lvlText w:val="o"/>
      <w:lvlJc w:val="left"/>
      <w:pPr>
        <w:ind w:left="3600" w:hanging="360"/>
      </w:pPr>
      <w:rPr>
        <w:rFonts w:ascii="Courier New" w:hAnsi="Courier New" w:hint="default"/>
      </w:rPr>
    </w:lvl>
    <w:lvl w:ilvl="5" w:tplc="AF46A89E">
      <w:start w:val="1"/>
      <w:numFmt w:val="bullet"/>
      <w:lvlText w:val=""/>
      <w:lvlJc w:val="left"/>
      <w:pPr>
        <w:ind w:left="4320" w:hanging="360"/>
      </w:pPr>
      <w:rPr>
        <w:rFonts w:ascii="Wingdings" w:hAnsi="Wingdings" w:hint="default"/>
      </w:rPr>
    </w:lvl>
    <w:lvl w:ilvl="6" w:tplc="4FAE481C">
      <w:start w:val="1"/>
      <w:numFmt w:val="bullet"/>
      <w:lvlText w:val=""/>
      <w:lvlJc w:val="left"/>
      <w:pPr>
        <w:ind w:left="5040" w:hanging="360"/>
      </w:pPr>
      <w:rPr>
        <w:rFonts w:ascii="Symbol" w:hAnsi="Symbol" w:hint="default"/>
      </w:rPr>
    </w:lvl>
    <w:lvl w:ilvl="7" w:tplc="BDE6B500">
      <w:start w:val="1"/>
      <w:numFmt w:val="bullet"/>
      <w:lvlText w:val="o"/>
      <w:lvlJc w:val="left"/>
      <w:pPr>
        <w:ind w:left="5760" w:hanging="360"/>
      </w:pPr>
      <w:rPr>
        <w:rFonts w:ascii="Courier New" w:hAnsi="Courier New" w:hint="default"/>
      </w:rPr>
    </w:lvl>
    <w:lvl w:ilvl="8" w:tplc="6E3A1B96">
      <w:start w:val="1"/>
      <w:numFmt w:val="bullet"/>
      <w:lvlText w:val=""/>
      <w:lvlJc w:val="left"/>
      <w:pPr>
        <w:ind w:left="6480" w:hanging="360"/>
      </w:pPr>
      <w:rPr>
        <w:rFonts w:ascii="Wingdings" w:hAnsi="Wingdings" w:hint="default"/>
      </w:rPr>
    </w:lvl>
  </w:abstractNum>
  <w:abstractNum w:abstractNumId="33" w15:restartNumberingAfterBreak="0">
    <w:nsid w:val="26A276F0"/>
    <w:multiLevelType w:val="hybridMultilevel"/>
    <w:tmpl w:val="242C364C"/>
    <w:lvl w:ilvl="0" w:tplc="9CCA64AE">
      <w:start w:val="1"/>
      <w:numFmt w:val="bullet"/>
      <w:lvlText w:val=""/>
      <w:lvlJc w:val="left"/>
      <w:pPr>
        <w:ind w:left="720" w:hanging="360"/>
      </w:pPr>
      <w:rPr>
        <w:rFonts w:ascii="Symbol" w:hAnsi="Symbol" w:hint="default"/>
      </w:rPr>
    </w:lvl>
    <w:lvl w:ilvl="1" w:tplc="DE18D940">
      <w:start w:val="1"/>
      <w:numFmt w:val="bullet"/>
      <w:lvlText w:val="o"/>
      <w:lvlJc w:val="left"/>
      <w:pPr>
        <w:ind w:left="1440" w:hanging="360"/>
      </w:pPr>
      <w:rPr>
        <w:rFonts w:ascii="Courier New" w:hAnsi="Courier New" w:hint="default"/>
      </w:rPr>
    </w:lvl>
    <w:lvl w:ilvl="2" w:tplc="0DCA4020">
      <w:start w:val="1"/>
      <w:numFmt w:val="bullet"/>
      <w:lvlText w:val=""/>
      <w:lvlJc w:val="left"/>
      <w:pPr>
        <w:ind w:left="2160" w:hanging="360"/>
      </w:pPr>
      <w:rPr>
        <w:rFonts w:ascii="Wingdings" w:hAnsi="Wingdings" w:hint="default"/>
      </w:rPr>
    </w:lvl>
    <w:lvl w:ilvl="3" w:tplc="8BA6F2C0">
      <w:start w:val="1"/>
      <w:numFmt w:val="bullet"/>
      <w:lvlText w:val=""/>
      <w:lvlJc w:val="left"/>
      <w:pPr>
        <w:ind w:left="2880" w:hanging="360"/>
      </w:pPr>
      <w:rPr>
        <w:rFonts w:ascii="Symbol" w:hAnsi="Symbol" w:hint="default"/>
      </w:rPr>
    </w:lvl>
    <w:lvl w:ilvl="4" w:tplc="6DA851BA">
      <w:start w:val="1"/>
      <w:numFmt w:val="bullet"/>
      <w:lvlText w:val="o"/>
      <w:lvlJc w:val="left"/>
      <w:pPr>
        <w:ind w:left="3600" w:hanging="360"/>
      </w:pPr>
      <w:rPr>
        <w:rFonts w:ascii="Courier New" w:hAnsi="Courier New" w:hint="default"/>
      </w:rPr>
    </w:lvl>
    <w:lvl w:ilvl="5" w:tplc="D5F6D32A">
      <w:start w:val="1"/>
      <w:numFmt w:val="bullet"/>
      <w:lvlText w:val=""/>
      <w:lvlJc w:val="left"/>
      <w:pPr>
        <w:ind w:left="4320" w:hanging="360"/>
      </w:pPr>
      <w:rPr>
        <w:rFonts w:ascii="Wingdings" w:hAnsi="Wingdings" w:hint="default"/>
      </w:rPr>
    </w:lvl>
    <w:lvl w:ilvl="6" w:tplc="B0425814">
      <w:start w:val="1"/>
      <w:numFmt w:val="bullet"/>
      <w:lvlText w:val=""/>
      <w:lvlJc w:val="left"/>
      <w:pPr>
        <w:ind w:left="5040" w:hanging="360"/>
      </w:pPr>
      <w:rPr>
        <w:rFonts w:ascii="Symbol" w:hAnsi="Symbol" w:hint="default"/>
      </w:rPr>
    </w:lvl>
    <w:lvl w:ilvl="7" w:tplc="73EA5FB4">
      <w:start w:val="1"/>
      <w:numFmt w:val="bullet"/>
      <w:lvlText w:val="o"/>
      <w:lvlJc w:val="left"/>
      <w:pPr>
        <w:ind w:left="5760" w:hanging="360"/>
      </w:pPr>
      <w:rPr>
        <w:rFonts w:ascii="Courier New" w:hAnsi="Courier New" w:hint="default"/>
      </w:rPr>
    </w:lvl>
    <w:lvl w:ilvl="8" w:tplc="DBE2172A">
      <w:start w:val="1"/>
      <w:numFmt w:val="bullet"/>
      <w:lvlText w:val=""/>
      <w:lvlJc w:val="left"/>
      <w:pPr>
        <w:ind w:left="6480" w:hanging="360"/>
      </w:pPr>
      <w:rPr>
        <w:rFonts w:ascii="Wingdings" w:hAnsi="Wingdings" w:hint="default"/>
      </w:rPr>
    </w:lvl>
  </w:abstractNum>
  <w:abstractNum w:abstractNumId="34" w15:restartNumberingAfterBreak="0">
    <w:nsid w:val="281898B5"/>
    <w:multiLevelType w:val="hybridMultilevel"/>
    <w:tmpl w:val="53A8DB8E"/>
    <w:lvl w:ilvl="0" w:tplc="88A22C00">
      <w:start w:val="1"/>
      <w:numFmt w:val="bullet"/>
      <w:lvlText w:val=""/>
      <w:lvlJc w:val="left"/>
      <w:pPr>
        <w:ind w:left="720" w:hanging="360"/>
      </w:pPr>
      <w:rPr>
        <w:rFonts w:ascii="Symbol" w:hAnsi="Symbol" w:hint="default"/>
      </w:rPr>
    </w:lvl>
    <w:lvl w:ilvl="1" w:tplc="7840C20C">
      <w:start w:val="1"/>
      <w:numFmt w:val="bullet"/>
      <w:lvlText w:val="o"/>
      <w:lvlJc w:val="left"/>
      <w:pPr>
        <w:ind w:left="1440" w:hanging="360"/>
      </w:pPr>
      <w:rPr>
        <w:rFonts w:ascii="Courier New" w:hAnsi="Courier New" w:hint="default"/>
      </w:rPr>
    </w:lvl>
    <w:lvl w:ilvl="2" w:tplc="E1621850">
      <w:start w:val="1"/>
      <w:numFmt w:val="bullet"/>
      <w:lvlText w:val=""/>
      <w:lvlJc w:val="left"/>
      <w:pPr>
        <w:ind w:left="2160" w:hanging="360"/>
      </w:pPr>
      <w:rPr>
        <w:rFonts w:ascii="Wingdings" w:hAnsi="Wingdings" w:hint="default"/>
      </w:rPr>
    </w:lvl>
    <w:lvl w:ilvl="3" w:tplc="2946E1F4">
      <w:start w:val="1"/>
      <w:numFmt w:val="bullet"/>
      <w:lvlText w:val=""/>
      <w:lvlJc w:val="left"/>
      <w:pPr>
        <w:ind w:left="2880" w:hanging="360"/>
      </w:pPr>
      <w:rPr>
        <w:rFonts w:ascii="Symbol" w:hAnsi="Symbol" w:hint="default"/>
      </w:rPr>
    </w:lvl>
    <w:lvl w:ilvl="4" w:tplc="E758A4F0">
      <w:start w:val="1"/>
      <w:numFmt w:val="bullet"/>
      <w:lvlText w:val="o"/>
      <w:lvlJc w:val="left"/>
      <w:pPr>
        <w:ind w:left="3600" w:hanging="360"/>
      </w:pPr>
      <w:rPr>
        <w:rFonts w:ascii="Courier New" w:hAnsi="Courier New" w:hint="default"/>
      </w:rPr>
    </w:lvl>
    <w:lvl w:ilvl="5" w:tplc="FBC2C360">
      <w:start w:val="1"/>
      <w:numFmt w:val="bullet"/>
      <w:lvlText w:val=""/>
      <w:lvlJc w:val="left"/>
      <w:pPr>
        <w:ind w:left="4320" w:hanging="360"/>
      </w:pPr>
      <w:rPr>
        <w:rFonts w:ascii="Wingdings" w:hAnsi="Wingdings" w:hint="default"/>
      </w:rPr>
    </w:lvl>
    <w:lvl w:ilvl="6" w:tplc="D460F31A">
      <w:start w:val="1"/>
      <w:numFmt w:val="bullet"/>
      <w:lvlText w:val=""/>
      <w:lvlJc w:val="left"/>
      <w:pPr>
        <w:ind w:left="5040" w:hanging="360"/>
      </w:pPr>
      <w:rPr>
        <w:rFonts w:ascii="Symbol" w:hAnsi="Symbol" w:hint="default"/>
      </w:rPr>
    </w:lvl>
    <w:lvl w:ilvl="7" w:tplc="CEAE66E2">
      <w:start w:val="1"/>
      <w:numFmt w:val="bullet"/>
      <w:lvlText w:val="o"/>
      <w:lvlJc w:val="left"/>
      <w:pPr>
        <w:ind w:left="5760" w:hanging="360"/>
      </w:pPr>
      <w:rPr>
        <w:rFonts w:ascii="Courier New" w:hAnsi="Courier New" w:hint="default"/>
      </w:rPr>
    </w:lvl>
    <w:lvl w:ilvl="8" w:tplc="5BE280F6">
      <w:start w:val="1"/>
      <w:numFmt w:val="bullet"/>
      <w:lvlText w:val=""/>
      <w:lvlJc w:val="left"/>
      <w:pPr>
        <w:ind w:left="6480" w:hanging="360"/>
      </w:pPr>
      <w:rPr>
        <w:rFonts w:ascii="Wingdings" w:hAnsi="Wingdings" w:hint="default"/>
      </w:rPr>
    </w:lvl>
  </w:abstractNum>
  <w:abstractNum w:abstractNumId="35" w15:restartNumberingAfterBreak="0">
    <w:nsid w:val="287CF138"/>
    <w:multiLevelType w:val="hybridMultilevel"/>
    <w:tmpl w:val="FFFFFFFF"/>
    <w:lvl w:ilvl="0" w:tplc="36B2BED4">
      <w:start w:val="1"/>
      <w:numFmt w:val="bullet"/>
      <w:lvlText w:val=""/>
      <w:lvlJc w:val="left"/>
      <w:pPr>
        <w:ind w:left="1080" w:hanging="360"/>
      </w:pPr>
      <w:rPr>
        <w:rFonts w:ascii="Symbol" w:hAnsi="Symbol" w:hint="default"/>
      </w:rPr>
    </w:lvl>
    <w:lvl w:ilvl="1" w:tplc="40904DD4">
      <w:start w:val="1"/>
      <w:numFmt w:val="bullet"/>
      <w:lvlText w:val="o"/>
      <w:lvlJc w:val="left"/>
      <w:pPr>
        <w:ind w:left="1800" w:hanging="360"/>
      </w:pPr>
      <w:rPr>
        <w:rFonts w:ascii="Courier New" w:hAnsi="Courier New" w:hint="default"/>
      </w:rPr>
    </w:lvl>
    <w:lvl w:ilvl="2" w:tplc="3A2E86CE">
      <w:start w:val="1"/>
      <w:numFmt w:val="bullet"/>
      <w:lvlText w:val=""/>
      <w:lvlJc w:val="left"/>
      <w:pPr>
        <w:ind w:left="2520" w:hanging="360"/>
      </w:pPr>
      <w:rPr>
        <w:rFonts w:ascii="Wingdings" w:hAnsi="Wingdings" w:hint="default"/>
      </w:rPr>
    </w:lvl>
    <w:lvl w:ilvl="3" w:tplc="21DE89F4">
      <w:start w:val="1"/>
      <w:numFmt w:val="bullet"/>
      <w:lvlText w:val=""/>
      <w:lvlJc w:val="left"/>
      <w:pPr>
        <w:ind w:left="3240" w:hanging="360"/>
      </w:pPr>
      <w:rPr>
        <w:rFonts w:ascii="Symbol" w:hAnsi="Symbol" w:hint="default"/>
      </w:rPr>
    </w:lvl>
    <w:lvl w:ilvl="4" w:tplc="C5FCD618">
      <w:start w:val="1"/>
      <w:numFmt w:val="bullet"/>
      <w:lvlText w:val="o"/>
      <w:lvlJc w:val="left"/>
      <w:pPr>
        <w:ind w:left="3960" w:hanging="360"/>
      </w:pPr>
      <w:rPr>
        <w:rFonts w:ascii="Courier New" w:hAnsi="Courier New" w:hint="default"/>
      </w:rPr>
    </w:lvl>
    <w:lvl w:ilvl="5" w:tplc="FF8C27FA">
      <w:start w:val="1"/>
      <w:numFmt w:val="bullet"/>
      <w:lvlText w:val=""/>
      <w:lvlJc w:val="left"/>
      <w:pPr>
        <w:ind w:left="4680" w:hanging="360"/>
      </w:pPr>
      <w:rPr>
        <w:rFonts w:ascii="Wingdings" w:hAnsi="Wingdings" w:hint="default"/>
      </w:rPr>
    </w:lvl>
    <w:lvl w:ilvl="6" w:tplc="2CDC6B22">
      <w:start w:val="1"/>
      <w:numFmt w:val="bullet"/>
      <w:lvlText w:val=""/>
      <w:lvlJc w:val="left"/>
      <w:pPr>
        <w:ind w:left="5400" w:hanging="360"/>
      </w:pPr>
      <w:rPr>
        <w:rFonts w:ascii="Symbol" w:hAnsi="Symbol" w:hint="default"/>
      </w:rPr>
    </w:lvl>
    <w:lvl w:ilvl="7" w:tplc="83EA1F28">
      <w:start w:val="1"/>
      <w:numFmt w:val="bullet"/>
      <w:lvlText w:val="o"/>
      <w:lvlJc w:val="left"/>
      <w:pPr>
        <w:ind w:left="6120" w:hanging="360"/>
      </w:pPr>
      <w:rPr>
        <w:rFonts w:ascii="Courier New" w:hAnsi="Courier New" w:hint="default"/>
      </w:rPr>
    </w:lvl>
    <w:lvl w:ilvl="8" w:tplc="8F5E7DEA">
      <w:start w:val="1"/>
      <w:numFmt w:val="bullet"/>
      <w:lvlText w:val=""/>
      <w:lvlJc w:val="left"/>
      <w:pPr>
        <w:ind w:left="6840" w:hanging="360"/>
      </w:pPr>
      <w:rPr>
        <w:rFonts w:ascii="Wingdings" w:hAnsi="Wingdings" w:hint="default"/>
      </w:rPr>
    </w:lvl>
  </w:abstractNum>
  <w:abstractNum w:abstractNumId="36" w15:restartNumberingAfterBreak="0">
    <w:nsid w:val="2AC20D00"/>
    <w:multiLevelType w:val="multilevel"/>
    <w:tmpl w:val="BD74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F6D2B0"/>
    <w:multiLevelType w:val="hybridMultilevel"/>
    <w:tmpl w:val="FFFFFFFF"/>
    <w:lvl w:ilvl="0" w:tplc="ABE27888">
      <w:start w:val="1"/>
      <w:numFmt w:val="bullet"/>
      <w:lvlText w:val=""/>
      <w:lvlJc w:val="left"/>
      <w:pPr>
        <w:ind w:left="720" w:hanging="360"/>
      </w:pPr>
      <w:rPr>
        <w:rFonts w:ascii="Symbol" w:hAnsi="Symbol" w:hint="default"/>
      </w:rPr>
    </w:lvl>
    <w:lvl w:ilvl="1" w:tplc="6AD6107C">
      <w:start w:val="1"/>
      <w:numFmt w:val="bullet"/>
      <w:lvlText w:val="o"/>
      <w:lvlJc w:val="left"/>
      <w:pPr>
        <w:ind w:left="1440" w:hanging="360"/>
      </w:pPr>
      <w:rPr>
        <w:rFonts w:ascii="Courier New" w:hAnsi="Courier New" w:hint="default"/>
      </w:rPr>
    </w:lvl>
    <w:lvl w:ilvl="2" w:tplc="A0289BA2">
      <w:start w:val="1"/>
      <w:numFmt w:val="bullet"/>
      <w:lvlText w:val=""/>
      <w:lvlJc w:val="left"/>
      <w:pPr>
        <w:ind w:left="2160" w:hanging="360"/>
      </w:pPr>
      <w:rPr>
        <w:rFonts w:ascii="Wingdings" w:hAnsi="Wingdings" w:hint="default"/>
      </w:rPr>
    </w:lvl>
    <w:lvl w:ilvl="3" w:tplc="FE0476B0">
      <w:start w:val="1"/>
      <w:numFmt w:val="bullet"/>
      <w:lvlText w:val=""/>
      <w:lvlJc w:val="left"/>
      <w:pPr>
        <w:ind w:left="2880" w:hanging="360"/>
      </w:pPr>
      <w:rPr>
        <w:rFonts w:ascii="Symbol" w:hAnsi="Symbol" w:hint="default"/>
      </w:rPr>
    </w:lvl>
    <w:lvl w:ilvl="4" w:tplc="C0BC6C40">
      <w:start w:val="1"/>
      <w:numFmt w:val="bullet"/>
      <w:lvlText w:val="o"/>
      <w:lvlJc w:val="left"/>
      <w:pPr>
        <w:ind w:left="3600" w:hanging="360"/>
      </w:pPr>
      <w:rPr>
        <w:rFonts w:ascii="Courier New" w:hAnsi="Courier New" w:hint="default"/>
      </w:rPr>
    </w:lvl>
    <w:lvl w:ilvl="5" w:tplc="715651AE">
      <w:start w:val="1"/>
      <w:numFmt w:val="bullet"/>
      <w:lvlText w:val=""/>
      <w:lvlJc w:val="left"/>
      <w:pPr>
        <w:ind w:left="4320" w:hanging="360"/>
      </w:pPr>
      <w:rPr>
        <w:rFonts w:ascii="Wingdings" w:hAnsi="Wingdings" w:hint="default"/>
      </w:rPr>
    </w:lvl>
    <w:lvl w:ilvl="6" w:tplc="FA9AAA64">
      <w:start w:val="1"/>
      <w:numFmt w:val="bullet"/>
      <w:lvlText w:val=""/>
      <w:lvlJc w:val="left"/>
      <w:pPr>
        <w:ind w:left="5040" w:hanging="360"/>
      </w:pPr>
      <w:rPr>
        <w:rFonts w:ascii="Symbol" w:hAnsi="Symbol" w:hint="default"/>
      </w:rPr>
    </w:lvl>
    <w:lvl w:ilvl="7" w:tplc="6666DCEE">
      <w:start w:val="1"/>
      <w:numFmt w:val="bullet"/>
      <w:lvlText w:val="o"/>
      <w:lvlJc w:val="left"/>
      <w:pPr>
        <w:ind w:left="5760" w:hanging="360"/>
      </w:pPr>
      <w:rPr>
        <w:rFonts w:ascii="Courier New" w:hAnsi="Courier New" w:hint="default"/>
      </w:rPr>
    </w:lvl>
    <w:lvl w:ilvl="8" w:tplc="3F867B88">
      <w:start w:val="1"/>
      <w:numFmt w:val="bullet"/>
      <w:lvlText w:val=""/>
      <w:lvlJc w:val="left"/>
      <w:pPr>
        <w:ind w:left="6480" w:hanging="360"/>
      </w:pPr>
      <w:rPr>
        <w:rFonts w:ascii="Wingdings" w:hAnsi="Wingdings" w:hint="default"/>
      </w:rPr>
    </w:lvl>
  </w:abstractNum>
  <w:abstractNum w:abstractNumId="38" w15:restartNumberingAfterBreak="0">
    <w:nsid w:val="2E1B220E"/>
    <w:multiLevelType w:val="hybridMultilevel"/>
    <w:tmpl w:val="004CB304"/>
    <w:lvl w:ilvl="0" w:tplc="3530CDC2">
      <w:start w:val="1"/>
      <w:numFmt w:val="bullet"/>
      <w:lvlText w:val=""/>
      <w:lvlJc w:val="left"/>
      <w:pPr>
        <w:ind w:left="720" w:hanging="360"/>
      </w:pPr>
      <w:rPr>
        <w:rFonts w:ascii="Symbol" w:hAnsi="Symbol" w:hint="default"/>
      </w:rPr>
    </w:lvl>
    <w:lvl w:ilvl="1" w:tplc="0C6A9DDA">
      <w:start w:val="1"/>
      <w:numFmt w:val="bullet"/>
      <w:lvlText w:val="o"/>
      <w:lvlJc w:val="left"/>
      <w:pPr>
        <w:ind w:left="1440" w:hanging="360"/>
      </w:pPr>
      <w:rPr>
        <w:rFonts w:ascii="Courier New" w:hAnsi="Courier New" w:hint="default"/>
      </w:rPr>
    </w:lvl>
    <w:lvl w:ilvl="2" w:tplc="4A424306">
      <w:start w:val="1"/>
      <w:numFmt w:val="bullet"/>
      <w:lvlText w:val=""/>
      <w:lvlJc w:val="left"/>
      <w:pPr>
        <w:ind w:left="2160" w:hanging="360"/>
      </w:pPr>
      <w:rPr>
        <w:rFonts w:ascii="Wingdings" w:hAnsi="Wingdings" w:hint="default"/>
      </w:rPr>
    </w:lvl>
    <w:lvl w:ilvl="3" w:tplc="D2826B1C">
      <w:start w:val="1"/>
      <w:numFmt w:val="bullet"/>
      <w:lvlText w:val=""/>
      <w:lvlJc w:val="left"/>
      <w:pPr>
        <w:ind w:left="2880" w:hanging="360"/>
      </w:pPr>
      <w:rPr>
        <w:rFonts w:ascii="Symbol" w:hAnsi="Symbol" w:hint="default"/>
      </w:rPr>
    </w:lvl>
    <w:lvl w:ilvl="4" w:tplc="AC40AD1A">
      <w:start w:val="1"/>
      <w:numFmt w:val="bullet"/>
      <w:lvlText w:val="o"/>
      <w:lvlJc w:val="left"/>
      <w:pPr>
        <w:ind w:left="3600" w:hanging="360"/>
      </w:pPr>
      <w:rPr>
        <w:rFonts w:ascii="Courier New" w:hAnsi="Courier New" w:hint="default"/>
      </w:rPr>
    </w:lvl>
    <w:lvl w:ilvl="5" w:tplc="419A16B4">
      <w:start w:val="1"/>
      <w:numFmt w:val="bullet"/>
      <w:lvlText w:val=""/>
      <w:lvlJc w:val="left"/>
      <w:pPr>
        <w:ind w:left="4320" w:hanging="360"/>
      </w:pPr>
      <w:rPr>
        <w:rFonts w:ascii="Wingdings" w:hAnsi="Wingdings" w:hint="default"/>
      </w:rPr>
    </w:lvl>
    <w:lvl w:ilvl="6" w:tplc="745EDF40">
      <w:start w:val="1"/>
      <w:numFmt w:val="bullet"/>
      <w:lvlText w:val=""/>
      <w:lvlJc w:val="left"/>
      <w:pPr>
        <w:ind w:left="5040" w:hanging="360"/>
      </w:pPr>
      <w:rPr>
        <w:rFonts w:ascii="Symbol" w:hAnsi="Symbol" w:hint="default"/>
      </w:rPr>
    </w:lvl>
    <w:lvl w:ilvl="7" w:tplc="444A3F60">
      <w:start w:val="1"/>
      <w:numFmt w:val="bullet"/>
      <w:lvlText w:val="o"/>
      <w:lvlJc w:val="left"/>
      <w:pPr>
        <w:ind w:left="5760" w:hanging="360"/>
      </w:pPr>
      <w:rPr>
        <w:rFonts w:ascii="Courier New" w:hAnsi="Courier New" w:hint="default"/>
      </w:rPr>
    </w:lvl>
    <w:lvl w:ilvl="8" w:tplc="BA68A3AE">
      <w:start w:val="1"/>
      <w:numFmt w:val="bullet"/>
      <w:lvlText w:val=""/>
      <w:lvlJc w:val="left"/>
      <w:pPr>
        <w:ind w:left="6480" w:hanging="360"/>
      </w:pPr>
      <w:rPr>
        <w:rFonts w:ascii="Wingdings" w:hAnsi="Wingdings" w:hint="default"/>
      </w:rPr>
    </w:lvl>
  </w:abstractNum>
  <w:abstractNum w:abstractNumId="39" w15:restartNumberingAfterBreak="0">
    <w:nsid w:val="2EBCF223"/>
    <w:multiLevelType w:val="hybridMultilevel"/>
    <w:tmpl w:val="9F843222"/>
    <w:lvl w:ilvl="0" w:tplc="02F484AC">
      <w:start w:val="1"/>
      <w:numFmt w:val="bullet"/>
      <w:lvlText w:val=""/>
      <w:lvlJc w:val="left"/>
      <w:pPr>
        <w:ind w:left="720" w:hanging="360"/>
      </w:pPr>
      <w:rPr>
        <w:rFonts w:ascii="Symbol" w:hAnsi="Symbol" w:hint="default"/>
      </w:rPr>
    </w:lvl>
    <w:lvl w:ilvl="1" w:tplc="35624E2E">
      <w:start w:val="1"/>
      <w:numFmt w:val="bullet"/>
      <w:lvlText w:val="o"/>
      <w:lvlJc w:val="left"/>
      <w:pPr>
        <w:ind w:left="1440" w:hanging="360"/>
      </w:pPr>
      <w:rPr>
        <w:rFonts w:ascii="Courier New" w:hAnsi="Courier New" w:hint="default"/>
      </w:rPr>
    </w:lvl>
    <w:lvl w:ilvl="2" w:tplc="8FDEA434">
      <w:start w:val="1"/>
      <w:numFmt w:val="bullet"/>
      <w:lvlText w:val=""/>
      <w:lvlJc w:val="left"/>
      <w:pPr>
        <w:ind w:left="2160" w:hanging="360"/>
      </w:pPr>
      <w:rPr>
        <w:rFonts w:ascii="Wingdings" w:hAnsi="Wingdings" w:hint="default"/>
      </w:rPr>
    </w:lvl>
    <w:lvl w:ilvl="3" w:tplc="02CE1836">
      <w:start w:val="1"/>
      <w:numFmt w:val="bullet"/>
      <w:lvlText w:val=""/>
      <w:lvlJc w:val="left"/>
      <w:pPr>
        <w:ind w:left="2880" w:hanging="360"/>
      </w:pPr>
      <w:rPr>
        <w:rFonts w:ascii="Symbol" w:hAnsi="Symbol" w:hint="default"/>
      </w:rPr>
    </w:lvl>
    <w:lvl w:ilvl="4" w:tplc="5262D838">
      <w:start w:val="1"/>
      <w:numFmt w:val="bullet"/>
      <w:lvlText w:val="o"/>
      <w:lvlJc w:val="left"/>
      <w:pPr>
        <w:ind w:left="3600" w:hanging="360"/>
      </w:pPr>
      <w:rPr>
        <w:rFonts w:ascii="Courier New" w:hAnsi="Courier New" w:hint="default"/>
      </w:rPr>
    </w:lvl>
    <w:lvl w:ilvl="5" w:tplc="59BCF586">
      <w:start w:val="1"/>
      <w:numFmt w:val="bullet"/>
      <w:lvlText w:val=""/>
      <w:lvlJc w:val="left"/>
      <w:pPr>
        <w:ind w:left="4320" w:hanging="360"/>
      </w:pPr>
      <w:rPr>
        <w:rFonts w:ascii="Wingdings" w:hAnsi="Wingdings" w:hint="default"/>
      </w:rPr>
    </w:lvl>
    <w:lvl w:ilvl="6" w:tplc="CDDCF940">
      <w:start w:val="1"/>
      <w:numFmt w:val="bullet"/>
      <w:lvlText w:val=""/>
      <w:lvlJc w:val="left"/>
      <w:pPr>
        <w:ind w:left="5040" w:hanging="360"/>
      </w:pPr>
      <w:rPr>
        <w:rFonts w:ascii="Symbol" w:hAnsi="Symbol" w:hint="default"/>
      </w:rPr>
    </w:lvl>
    <w:lvl w:ilvl="7" w:tplc="942E1250">
      <w:start w:val="1"/>
      <w:numFmt w:val="bullet"/>
      <w:lvlText w:val="o"/>
      <w:lvlJc w:val="left"/>
      <w:pPr>
        <w:ind w:left="5760" w:hanging="360"/>
      </w:pPr>
      <w:rPr>
        <w:rFonts w:ascii="Courier New" w:hAnsi="Courier New" w:hint="default"/>
      </w:rPr>
    </w:lvl>
    <w:lvl w:ilvl="8" w:tplc="0A42EB70">
      <w:start w:val="1"/>
      <w:numFmt w:val="bullet"/>
      <w:lvlText w:val=""/>
      <w:lvlJc w:val="left"/>
      <w:pPr>
        <w:ind w:left="6480" w:hanging="360"/>
      </w:pPr>
      <w:rPr>
        <w:rFonts w:ascii="Wingdings" w:hAnsi="Wingdings" w:hint="default"/>
      </w:rPr>
    </w:lvl>
  </w:abstractNum>
  <w:abstractNum w:abstractNumId="40" w15:restartNumberingAfterBreak="0">
    <w:nsid w:val="2F69BAF0"/>
    <w:multiLevelType w:val="hybridMultilevel"/>
    <w:tmpl w:val="DCF2E81E"/>
    <w:lvl w:ilvl="0" w:tplc="90F82728">
      <w:start w:val="1"/>
      <w:numFmt w:val="bullet"/>
      <w:lvlText w:val=""/>
      <w:lvlJc w:val="left"/>
      <w:pPr>
        <w:ind w:left="720" w:hanging="360"/>
      </w:pPr>
      <w:rPr>
        <w:rFonts w:ascii="Symbol" w:hAnsi="Symbol" w:hint="default"/>
      </w:rPr>
    </w:lvl>
    <w:lvl w:ilvl="1" w:tplc="B520F91C">
      <w:start w:val="1"/>
      <w:numFmt w:val="bullet"/>
      <w:lvlText w:val="o"/>
      <w:lvlJc w:val="left"/>
      <w:pPr>
        <w:ind w:left="1440" w:hanging="360"/>
      </w:pPr>
      <w:rPr>
        <w:rFonts w:ascii="Courier New" w:hAnsi="Courier New" w:hint="default"/>
      </w:rPr>
    </w:lvl>
    <w:lvl w:ilvl="2" w:tplc="392807BE">
      <w:start w:val="1"/>
      <w:numFmt w:val="bullet"/>
      <w:lvlText w:val=""/>
      <w:lvlJc w:val="left"/>
      <w:pPr>
        <w:ind w:left="2160" w:hanging="360"/>
      </w:pPr>
      <w:rPr>
        <w:rFonts w:ascii="Wingdings" w:hAnsi="Wingdings" w:hint="default"/>
      </w:rPr>
    </w:lvl>
    <w:lvl w:ilvl="3" w:tplc="6A78DD10">
      <w:start w:val="1"/>
      <w:numFmt w:val="bullet"/>
      <w:lvlText w:val=""/>
      <w:lvlJc w:val="left"/>
      <w:pPr>
        <w:ind w:left="2880" w:hanging="360"/>
      </w:pPr>
      <w:rPr>
        <w:rFonts w:ascii="Symbol" w:hAnsi="Symbol" w:hint="default"/>
      </w:rPr>
    </w:lvl>
    <w:lvl w:ilvl="4" w:tplc="72B29BA4">
      <w:start w:val="1"/>
      <w:numFmt w:val="bullet"/>
      <w:lvlText w:val="o"/>
      <w:lvlJc w:val="left"/>
      <w:pPr>
        <w:ind w:left="3600" w:hanging="360"/>
      </w:pPr>
      <w:rPr>
        <w:rFonts w:ascii="Courier New" w:hAnsi="Courier New" w:hint="default"/>
      </w:rPr>
    </w:lvl>
    <w:lvl w:ilvl="5" w:tplc="59EC3548">
      <w:start w:val="1"/>
      <w:numFmt w:val="bullet"/>
      <w:lvlText w:val=""/>
      <w:lvlJc w:val="left"/>
      <w:pPr>
        <w:ind w:left="4320" w:hanging="360"/>
      </w:pPr>
      <w:rPr>
        <w:rFonts w:ascii="Wingdings" w:hAnsi="Wingdings" w:hint="default"/>
      </w:rPr>
    </w:lvl>
    <w:lvl w:ilvl="6" w:tplc="53008B18">
      <w:start w:val="1"/>
      <w:numFmt w:val="bullet"/>
      <w:lvlText w:val=""/>
      <w:lvlJc w:val="left"/>
      <w:pPr>
        <w:ind w:left="5040" w:hanging="360"/>
      </w:pPr>
      <w:rPr>
        <w:rFonts w:ascii="Symbol" w:hAnsi="Symbol" w:hint="default"/>
      </w:rPr>
    </w:lvl>
    <w:lvl w:ilvl="7" w:tplc="84E276A6">
      <w:start w:val="1"/>
      <w:numFmt w:val="bullet"/>
      <w:lvlText w:val="o"/>
      <w:lvlJc w:val="left"/>
      <w:pPr>
        <w:ind w:left="5760" w:hanging="360"/>
      </w:pPr>
      <w:rPr>
        <w:rFonts w:ascii="Courier New" w:hAnsi="Courier New" w:hint="default"/>
      </w:rPr>
    </w:lvl>
    <w:lvl w:ilvl="8" w:tplc="3C64191A">
      <w:start w:val="1"/>
      <w:numFmt w:val="bullet"/>
      <w:lvlText w:val=""/>
      <w:lvlJc w:val="left"/>
      <w:pPr>
        <w:ind w:left="6480" w:hanging="360"/>
      </w:pPr>
      <w:rPr>
        <w:rFonts w:ascii="Wingdings" w:hAnsi="Wingdings" w:hint="default"/>
      </w:rPr>
    </w:lvl>
  </w:abstractNum>
  <w:abstractNum w:abstractNumId="41"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ascii="Lato" w:hAnsi="Lato" w:hint="default"/>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42" w15:restartNumberingAfterBreak="0">
    <w:nsid w:val="311A2401"/>
    <w:multiLevelType w:val="hybridMultilevel"/>
    <w:tmpl w:val="184A1FAE"/>
    <w:lvl w:ilvl="0" w:tplc="B4AA7226">
      <w:start w:val="1"/>
      <w:numFmt w:val="bullet"/>
      <w:lvlText w:val="o"/>
      <w:lvlJc w:val="left"/>
      <w:pPr>
        <w:ind w:left="720" w:hanging="360"/>
      </w:pPr>
      <w:rPr>
        <w:rFonts w:ascii="Courier New" w:hAnsi="Courier New" w:hint="default"/>
      </w:rPr>
    </w:lvl>
    <w:lvl w:ilvl="1" w:tplc="80022C20">
      <w:start w:val="1"/>
      <w:numFmt w:val="bullet"/>
      <w:lvlText w:val="o"/>
      <w:lvlJc w:val="left"/>
      <w:pPr>
        <w:ind w:left="1440" w:hanging="360"/>
      </w:pPr>
      <w:rPr>
        <w:rFonts w:ascii="Courier New" w:hAnsi="Courier New" w:hint="default"/>
      </w:rPr>
    </w:lvl>
    <w:lvl w:ilvl="2" w:tplc="0DE09E44">
      <w:start w:val="1"/>
      <w:numFmt w:val="bullet"/>
      <w:lvlText w:val=""/>
      <w:lvlJc w:val="left"/>
      <w:pPr>
        <w:ind w:left="2160" w:hanging="360"/>
      </w:pPr>
      <w:rPr>
        <w:rFonts w:ascii="Wingdings" w:hAnsi="Wingdings" w:hint="default"/>
      </w:rPr>
    </w:lvl>
    <w:lvl w:ilvl="3" w:tplc="0162792A">
      <w:start w:val="1"/>
      <w:numFmt w:val="bullet"/>
      <w:lvlText w:val=""/>
      <w:lvlJc w:val="left"/>
      <w:pPr>
        <w:ind w:left="2880" w:hanging="360"/>
      </w:pPr>
      <w:rPr>
        <w:rFonts w:ascii="Symbol" w:hAnsi="Symbol" w:hint="default"/>
      </w:rPr>
    </w:lvl>
    <w:lvl w:ilvl="4" w:tplc="A1A4918A">
      <w:start w:val="1"/>
      <w:numFmt w:val="bullet"/>
      <w:lvlText w:val="o"/>
      <w:lvlJc w:val="left"/>
      <w:pPr>
        <w:ind w:left="3600" w:hanging="360"/>
      </w:pPr>
      <w:rPr>
        <w:rFonts w:ascii="Courier New" w:hAnsi="Courier New" w:hint="default"/>
      </w:rPr>
    </w:lvl>
    <w:lvl w:ilvl="5" w:tplc="D1403212">
      <w:start w:val="1"/>
      <w:numFmt w:val="bullet"/>
      <w:lvlText w:val=""/>
      <w:lvlJc w:val="left"/>
      <w:pPr>
        <w:ind w:left="4320" w:hanging="360"/>
      </w:pPr>
      <w:rPr>
        <w:rFonts w:ascii="Wingdings" w:hAnsi="Wingdings" w:hint="default"/>
      </w:rPr>
    </w:lvl>
    <w:lvl w:ilvl="6" w:tplc="681A3CC6">
      <w:start w:val="1"/>
      <w:numFmt w:val="bullet"/>
      <w:lvlText w:val=""/>
      <w:lvlJc w:val="left"/>
      <w:pPr>
        <w:ind w:left="5040" w:hanging="360"/>
      </w:pPr>
      <w:rPr>
        <w:rFonts w:ascii="Symbol" w:hAnsi="Symbol" w:hint="default"/>
      </w:rPr>
    </w:lvl>
    <w:lvl w:ilvl="7" w:tplc="E32EEDD8">
      <w:start w:val="1"/>
      <w:numFmt w:val="bullet"/>
      <w:lvlText w:val="o"/>
      <w:lvlJc w:val="left"/>
      <w:pPr>
        <w:ind w:left="5760" w:hanging="360"/>
      </w:pPr>
      <w:rPr>
        <w:rFonts w:ascii="Courier New" w:hAnsi="Courier New" w:hint="default"/>
      </w:rPr>
    </w:lvl>
    <w:lvl w:ilvl="8" w:tplc="01AED5FC">
      <w:start w:val="1"/>
      <w:numFmt w:val="bullet"/>
      <w:lvlText w:val=""/>
      <w:lvlJc w:val="left"/>
      <w:pPr>
        <w:ind w:left="6480" w:hanging="360"/>
      </w:pPr>
      <w:rPr>
        <w:rFonts w:ascii="Wingdings" w:hAnsi="Wingdings" w:hint="default"/>
      </w:rPr>
    </w:lvl>
  </w:abstractNum>
  <w:abstractNum w:abstractNumId="43" w15:restartNumberingAfterBreak="0">
    <w:nsid w:val="31252212"/>
    <w:multiLevelType w:val="hybridMultilevel"/>
    <w:tmpl w:val="FB440A00"/>
    <w:lvl w:ilvl="0" w:tplc="7A408982">
      <w:start w:val="1"/>
      <w:numFmt w:val="bullet"/>
      <w:lvlText w:val="»"/>
      <w:lvlJc w:val="left"/>
      <w:pPr>
        <w:ind w:left="1800" w:hanging="360"/>
      </w:pPr>
      <w:rPr>
        <w:rFonts w:ascii="Lato Medium" w:hAnsi="Lato Medium" w:hint="default"/>
        <w:b w:val="0"/>
        <w:bCs w:val="0"/>
        <w:i w:val="0"/>
        <w:iCs w:val="0"/>
        <w:color w:val="000000" w:themeColor="text1"/>
        <w:position w:val="2"/>
        <w:sz w:val="22"/>
        <w:szCs w:val="22"/>
      </w:rPr>
    </w:lvl>
    <w:lvl w:ilvl="1" w:tplc="D8F49A66">
      <w:start w:val="1"/>
      <w:numFmt w:val="bullet"/>
      <w:lvlText w:val="»"/>
      <w:lvlJc w:val="left"/>
      <w:pPr>
        <w:ind w:left="1440" w:hanging="360"/>
      </w:pPr>
      <w:rPr>
        <w:rFonts w:ascii="Lato Medium" w:hAnsi="Lato Medium" w:hint="default"/>
        <w:b w:val="0"/>
        <w:bCs w:val="0"/>
        <w:i w:val="0"/>
        <w:iCs w:val="0"/>
        <w:color w:val="FCB918"/>
        <w:position w:val="2"/>
        <w:sz w:val="22"/>
        <w:szCs w:val="22"/>
      </w:rPr>
    </w:lvl>
    <w:lvl w:ilvl="2" w:tplc="D7A69586" w:tentative="1">
      <w:start w:val="1"/>
      <w:numFmt w:val="bullet"/>
      <w:lvlText w:val=""/>
      <w:lvlJc w:val="left"/>
      <w:pPr>
        <w:ind w:left="2160" w:hanging="360"/>
      </w:pPr>
      <w:rPr>
        <w:rFonts w:ascii="Wingdings" w:hAnsi="Wingdings" w:hint="default"/>
      </w:rPr>
    </w:lvl>
    <w:lvl w:ilvl="3" w:tplc="E10063FC" w:tentative="1">
      <w:start w:val="1"/>
      <w:numFmt w:val="bullet"/>
      <w:lvlText w:val=""/>
      <w:lvlJc w:val="left"/>
      <w:pPr>
        <w:ind w:left="2880" w:hanging="360"/>
      </w:pPr>
      <w:rPr>
        <w:rFonts w:ascii="Symbol" w:hAnsi="Symbol" w:hint="default"/>
      </w:rPr>
    </w:lvl>
    <w:lvl w:ilvl="4" w:tplc="4FC00A5A" w:tentative="1">
      <w:start w:val="1"/>
      <w:numFmt w:val="bullet"/>
      <w:lvlText w:val="o"/>
      <w:lvlJc w:val="left"/>
      <w:pPr>
        <w:ind w:left="3600" w:hanging="360"/>
      </w:pPr>
      <w:rPr>
        <w:rFonts w:ascii="Courier New" w:hAnsi="Courier New" w:hint="default"/>
      </w:rPr>
    </w:lvl>
    <w:lvl w:ilvl="5" w:tplc="7C30BFD4" w:tentative="1">
      <w:start w:val="1"/>
      <w:numFmt w:val="bullet"/>
      <w:lvlText w:val=""/>
      <w:lvlJc w:val="left"/>
      <w:pPr>
        <w:ind w:left="4320" w:hanging="360"/>
      </w:pPr>
      <w:rPr>
        <w:rFonts w:ascii="Wingdings" w:hAnsi="Wingdings" w:hint="default"/>
      </w:rPr>
    </w:lvl>
    <w:lvl w:ilvl="6" w:tplc="DEDC33B8" w:tentative="1">
      <w:start w:val="1"/>
      <w:numFmt w:val="bullet"/>
      <w:lvlText w:val=""/>
      <w:lvlJc w:val="left"/>
      <w:pPr>
        <w:ind w:left="5040" w:hanging="360"/>
      </w:pPr>
      <w:rPr>
        <w:rFonts w:ascii="Symbol" w:hAnsi="Symbol" w:hint="default"/>
      </w:rPr>
    </w:lvl>
    <w:lvl w:ilvl="7" w:tplc="8C089EC4" w:tentative="1">
      <w:start w:val="1"/>
      <w:numFmt w:val="bullet"/>
      <w:lvlText w:val="o"/>
      <w:lvlJc w:val="left"/>
      <w:pPr>
        <w:ind w:left="5760" w:hanging="360"/>
      </w:pPr>
      <w:rPr>
        <w:rFonts w:ascii="Courier New" w:hAnsi="Courier New" w:hint="default"/>
      </w:rPr>
    </w:lvl>
    <w:lvl w:ilvl="8" w:tplc="6B96EF9E" w:tentative="1">
      <w:start w:val="1"/>
      <w:numFmt w:val="bullet"/>
      <w:lvlText w:val=""/>
      <w:lvlJc w:val="left"/>
      <w:pPr>
        <w:ind w:left="6480" w:hanging="360"/>
      </w:pPr>
      <w:rPr>
        <w:rFonts w:ascii="Wingdings" w:hAnsi="Wingdings" w:hint="default"/>
      </w:rPr>
    </w:lvl>
  </w:abstractNum>
  <w:abstractNum w:abstractNumId="44" w15:restartNumberingAfterBreak="0">
    <w:nsid w:val="312D32DC"/>
    <w:multiLevelType w:val="hybridMultilevel"/>
    <w:tmpl w:val="6B529902"/>
    <w:lvl w:ilvl="0" w:tplc="76B8DAA6">
      <w:start w:val="1"/>
      <w:numFmt w:val="bullet"/>
      <w:lvlText w:val=""/>
      <w:lvlJc w:val="left"/>
      <w:pPr>
        <w:ind w:left="720" w:hanging="360"/>
      </w:pPr>
      <w:rPr>
        <w:rFonts w:ascii="Symbol" w:hAnsi="Symbol" w:hint="default"/>
      </w:rPr>
    </w:lvl>
    <w:lvl w:ilvl="1" w:tplc="BC4AE53C">
      <w:start w:val="1"/>
      <w:numFmt w:val="bullet"/>
      <w:lvlText w:val="o"/>
      <w:lvlJc w:val="left"/>
      <w:pPr>
        <w:ind w:left="1440" w:hanging="360"/>
      </w:pPr>
      <w:rPr>
        <w:rFonts w:ascii="Courier New" w:hAnsi="Courier New" w:hint="default"/>
      </w:rPr>
    </w:lvl>
    <w:lvl w:ilvl="2" w:tplc="AE7C73B2">
      <w:start w:val="1"/>
      <w:numFmt w:val="bullet"/>
      <w:lvlText w:val=""/>
      <w:lvlJc w:val="left"/>
      <w:pPr>
        <w:ind w:left="2160" w:hanging="360"/>
      </w:pPr>
      <w:rPr>
        <w:rFonts w:ascii="Wingdings" w:hAnsi="Wingdings" w:hint="default"/>
      </w:rPr>
    </w:lvl>
    <w:lvl w:ilvl="3" w:tplc="E42642A0">
      <w:start w:val="1"/>
      <w:numFmt w:val="bullet"/>
      <w:lvlText w:val=""/>
      <w:lvlJc w:val="left"/>
      <w:pPr>
        <w:ind w:left="2880" w:hanging="360"/>
      </w:pPr>
      <w:rPr>
        <w:rFonts w:ascii="Symbol" w:hAnsi="Symbol" w:hint="default"/>
      </w:rPr>
    </w:lvl>
    <w:lvl w:ilvl="4" w:tplc="6AFE090A">
      <w:start w:val="1"/>
      <w:numFmt w:val="bullet"/>
      <w:lvlText w:val="o"/>
      <w:lvlJc w:val="left"/>
      <w:pPr>
        <w:ind w:left="3600" w:hanging="360"/>
      </w:pPr>
      <w:rPr>
        <w:rFonts w:ascii="Courier New" w:hAnsi="Courier New" w:hint="default"/>
      </w:rPr>
    </w:lvl>
    <w:lvl w:ilvl="5" w:tplc="4050B516">
      <w:start w:val="1"/>
      <w:numFmt w:val="bullet"/>
      <w:lvlText w:val=""/>
      <w:lvlJc w:val="left"/>
      <w:pPr>
        <w:ind w:left="4320" w:hanging="360"/>
      </w:pPr>
      <w:rPr>
        <w:rFonts w:ascii="Wingdings" w:hAnsi="Wingdings" w:hint="default"/>
      </w:rPr>
    </w:lvl>
    <w:lvl w:ilvl="6" w:tplc="AFB069FA">
      <w:start w:val="1"/>
      <w:numFmt w:val="bullet"/>
      <w:lvlText w:val=""/>
      <w:lvlJc w:val="left"/>
      <w:pPr>
        <w:ind w:left="5040" w:hanging="360"/>
      </w:pPr>
      <w:rPr>
        <w:rFonts w:ascii="Symbol" w:hAnsi="Symbol" w:hint="default"/>
      </w:rPr>
    </w:lvl>
    <w:lvl w:ilvl="7" w:tplc="FD6CC42E">
      <w:start w:val="1"/>
      <w:numFmt w:val="bullet"/>
      <w:lvlText w:val="o"/>
      <w:lvlJc w:val="left"/>
      <w:pPr>
        <w:ind w:left="5760" w:hanging="360"/>
      </w:pPr>
      <w:rPr>
        <w:rFonts w:ascii="Courier New" w:hAnsi="Courier New" w:hint="default"/>
      </w:rPr>
    </w:lvl>
    <w:lvl w:ilvl="8" w:tplc="A4BAEE20">
      <w:start w:val="1"/>
      <w:numFmt w:val="bullet"/>
      <w:lvlText w:val=""/>
      <w:lvlJc w:val="left"/>
      <w:pPr>
        <w:ind w:left="6480" w:hanging="360"/>
      </w:pPr>
      <w:rPr>
        <w:rFonts w:ascii="Wingdings" w:hAnsi="Wingdings" w:hint="default"/>
      </w:rPr>
    </w:lvl>
  </w:abstractNum>
  <w:abstractNum w:abstractNumId="45" w15:restartNumberingAfterBreak="0">
    <w:nsid w:val="325C8C63"/>
    <w:multiLevelType w:val="hybridMultilevel"/>
    <w:tmpl w:val="A816F346"/>
    <w:lvl w:ilvl="0" w:tplc="83501D78">
      <w:start w:val="1"/>
      <w:numFmt w:val="bullet"/>
      <w:lvlText w:val=""/>
      <w:lvlJc w:val="left"/>
      <w:pPr>
        <w:ind w:left="1080" w:hanging="360"/>
      </w:pPr>
      <w:rPr>
        <w:rFonts w:ascii="Symbol" w:hAnsi="Symbol" w:hint="default"/>
      </w:rPr>
    </w:lvl>
    <w:lvl w:ilvl="1" w:tplc="F53C9564">
      <w:start w:val="1"/>
      <w:numFmt w:val="bullet"/>
      <w:lvlText w:val="o"/>
      <w:lvlJc w:val="left"/>
      <w:pPr>
        <w:ind w:left="1800" w:hanging="360"/>
      </w:pPr>
      <w:rPr>
        <w:rFonts w:ascii="Courier New" w:hAnsi="Courier New" w:hint="default"/>
      </w:rPr>
    </w:lvl>
    <w:lvl w:ilvl="2" w:tplc="C1741E56">
      <w:start w:val="1"/>
      <w:numFmt w:val="bullet"/>
      <w:lvlText w:val=""/>
      <w:lvlJc w:val="left"/>
      <w:pPr>
        <w:ind w:left="2520" w:hanging="360"/>
      </w:pPr>
      <w:rPr>
        <w:rFonts w:ascii="Wingdings" w:hAnsi="Wingdings" w:hint="default"/>
      </w:rPr>
    </w:lvl>
    <w:lvl w:ilvl="3" w:tplc="2A0C7940">
      <w:start w:val="1"/>
      <w:numFmt w:val="bullet"/>
      <w:lvlText w:val=""/>
      <w:lvlJc w:val="left"/>
      <w:pPr>
        <w:ind w:left="3240" w:hanging="360"/>
      </w:pPr>
      <w:rPr>
        <w:rFonts w:ascii="Symbol" w:hAnsi="Symbol" w:hint="default"/>
      </w:rPr>
    </w:lvl>
    <w:lvl w:ilvl="4" w:tplc="2C982352">
      <w:start w:val="1"/>
      <w:numFmt w:val="bullet"/>
      <w:lvlText w:val="o"/>
      <w:lvlJc w:val="left"/>
      <w:pPr>
        <w:ind w:left="3960" w:hanging="360"/>
      </w:pPr>
      <w:rPr>
        <w:rFonts w:ascii="Courier New" w:hAnsi="Courier New" w:hint="default"/>
      </w:rPr>
    </w:lvl>
    <w:lvl w:ilvl="5" w:tplc="78B06BF0">
      <w:start w:val="1"/>
      <w:numFmt w:val="bullet"/>
      <w:lvlText w:val=""/>
      <w:lvlJc w:val="left"/>
      <w:pPr>
        <w:ind w:left="4680" w:hanging="360"/>
      </w:pPr>
      <w:rPr>
        <w:rFonts w:ascii="Wingdings" w:hAnsi="Wingdings" w:hint="default"/>
      </w:rPr>
    </w:lvl>
    <w:lvl w:ilvl="6" w:tplc="3D3802D4">
      <w:start w:val="1"/>
      <w:numFmt w:val="bullet"/>
      <w:lvlText w:val=""/>
      <w:lvlJc w:val="left"/>
      <w:pPr>
        <w:ind w:left="5400" w:hanging="360"/>
      </w:pPr>
      <w:rPr>
        <w:rFonts w:ascii="Symbol" w:hAnsi="Symbol" w:hint="default"/>
      </w:rPr>
    </w:lvl>
    <w:lvl w:ilvl="7" w:tplc="F0D24964">
      <w:start w:val="1"/>
      <w:numFmt w:val="bullet"/>
      <w:lvlText w:val="o"/>
      <w:lvlJc w:val="left"/>
      <w:pPr>
        <w:ind w:left="6120" w:hanging="360"/>
      </w:pPr>
      <w:rPr>
        <w:rFonts w:ascii="Courier New" w:hAnsi="Courier New" w:hint="default"/>
      </w:rPr>
    </w:lvl>
    <w:lvl w:ilvl="8" w:tplc="D6146F00">
      <w:start w:val="1"/>
      <w:numFmt w:val="bullet"/>
      <w:lvlText w:val=""/>
      <w:lvlJc w:val="left"/>
      <w:pPr>
        <w:ind w:left="6840" w:hanging="360"/>
      </w:pPr>
      <w:rPr>
        <w:rFonts w:ascii="Wingdings" w:hAnsi="Wingdings" w:hint="default"/>
      </w:rPr>
    </w:lvl>
  </w:abstractNum>
  <w:abstractNum w:abstractNumId="46" w15:restartNumberingAfterBreak="0">
    <w:nsid w:val="3409E5F7"/>
    <w:multiLevelType w:val="hybridMultilevel"/>
    <w:tmpl w:val="FFFFFFFF"/>
    <w:lvl w:ilvl="0" w:tplc="580C385C">
      <w:start w:val="1"/>
      <w:numFmt w:val="bullet"/>
      <w:lvlText w:val=""/>
      <w:lvlJc w:val="left"/>
      <w:pPr>
        <w:ind w:left="720" w:hanging="360"/>
      </w:pPr>
      <w:rPr>
        <w:rFonts w:ascii="Symbol" w:hAnsi="Symbol" w:hint="default"/>
      </w:rPr>
    </w:lvl>
    <w:lvl w:ilvl="1" w:tplc="75CA527C">
      <w:start w:val="1"/>
      <w:numFmt w:val="bullet"/>
      <w:lvlText w:val="o"/>
      <w:lvlJc w:val="left"/>
      <w:pPr>
        <w:ind w:left="1440" w:hanging="360"/>
      </w:pPr>
      <w:rPr>
        <w:rFonts w:ascii="Courier New" w:hAnsi="Courier New" w:hint="default"/>
      </w:rPr>
    </w:lvl>
    <w:lvl w:ilvl="2" w:tplc="E57E9958">
      <w:start w:val="1"/>
      <w:numFmt w:val="bullet"/>
      <w:lvlText w:val=""/>
      <w:lvlJc w:val="left"/>
      <w:pPr>
        <w:ind w:left="2160" w:hanging="360"/>
      </w:pPr>
      <w:rPr>
        <w:rFonts w:ascii="Wingdings" w:hAnsi="Wingdings" w:hint="default"/>
      </w:rPr>
    </w:lvl>
    <w:lvl w:ilvl="3" w:tplc="5E2C1164">
      <w:start w:val="1"/>
      <w:numFmt w:val="bullet"/>
      <w:lvlText w:val=""/>
      <w:lvlJc w:val="left"/>
      <w:pPr>
        <w:ind w:left="2880" w:hanging="360"/>
      </w:pPr>
      <w:rPr>
        <w:rFonts w:ascii="Symbol" w:hAnsi="Symbol" w:hint="default"/>
      </w:rPr>
    </w:lvl>
    <w:lvl w:ilvl="4" w:tplc="A8881CEE">
      <w:start w:val="1"/>
      <w:numFmt w:val="bullet"/>
      <w:lvlText w:val="o"/>
      <w:lvlJc w:val="left"/>
      <w:pPr>
        <w:ind w:left="3600" w:hanging="360"/>
      </w:pPr>
      <w:rPr>
        <w:rFonts w:ascii="Courier New" w:hAnsi="Courier New" w:hint="default"/>
      </w:rPr>
    </w:lvl>
    <w:lvl w:ilvl="5" w:tplc="3EACCDE6">
      <w:start w:val="1"/>
      <w:numFmt w:val="bullet"/>
      <w:lvlText w:val=""/>
      <w:lvlJc w:val="left"/>
      <w:pPr>
        <w:ind w:left="4320" w:hanging="360"/>
      </w:pPr>
      <w:rPr>
        <w:rFonts w:ascii="Wingdings" w:hAnsi="Wingdings" w:hint="default"/>
      </w:rPr>
    </w:lvl>
    <w:lvl w:ilvl="6" w:tplc="7DB2B9D8">
      <w:start w:val="1"/>
      <w:numFmt w:val="bullet"/>
      <w:lvlText w:val=""/>
      <w:lvlJc w:val="left"/>
      <w:pPr>
        <w:ind w:left="5040" w:hanging="360"/>
      </w:pPr>
      <w:rPr>
        <w:rFonts w:ascii="Symbol" w:hAnsi="Symbol" w:hint="default"/>
      </w:rPr>
    </w:lvl>
    <w:lvl w:ilvl="7" w:tplc="2F0A235A">
      <w:start w:val="1"/>
      <w:numFmt w:val="bullet"/>
      <w:lvlText w:val="o"/>
      <w:lvlJc w:val="left"/>
      <w:pPr>
        <w:ind w:left="5760" w:hanging="360"/>
      </w:pPr>
      <w:rPr>
        <w:rFonts w:ascii="Courier New" w:hAnsi="Courier New" w:hint="default"/>
      </w:rPr>
    </w:lvl>
    <w:lvl w:ilvl="8" w:tplc="979CA2AE">
      <w:start w:val="1"/>
      <w:numFmt w:val="bullet"/>
      <w:lvlText w:val=""/>
      <w:lvlJc w:val="left"/>
      <w:pPr>
        <w:ind w:left="6480" w:hanging="360"/>
      </w:pPr>
      <w:rPr>
        <w:rFonts w:ascii="Wingdings" w:hAnsi="Wingdings" w:hint="default"/>
      </w:rPr>
    </w:lvl>
  </w:abstractNum>
  <w:abstractNum w:abstractNumId="47" w15:restartNumberingAfterBreak="0">
    <w:nsid w:val="34253E93"/>
    <w:multiLevelType w:val="hybridMultilevel"/>
    <w:tmpl w:val="585EA862"/>
    <w:lvl w:ilvl="0" w:tplc="A42463CE">
      <w:start w:val="1"/>
      <w:numFmt w:val="bullet"/>
      <w:lvlText w:val=""/>
      <w:lvlJc w:val="left"/>
      <w:pPr>
        <w:ind w:left="720" w:hanging="360"/>
      </w:pPr>
      <w:rPr>
        <w:rFonts w:ascii="Symbol" w:hAnsi="Symbol" w:hint="default"/>
      </w:rPr>
    </w:lvl>
    <w:lvl w:ilvl="1" w:tplc="2E608182">
      <w:start w:val="1"/>
      <w:numFmt w:val="bullet"/>
      <w:lvlText w:val="o"/>
      <w:lvlJc w:val="left"/>
      <w:pPr>
        <w:ind w:left="1440" w:hanging="360"/>
      </w:pPr>
      <w:rPr>
        <w:rFonts w:ascii="Courier New" w:hAnsi="Courier New" w:hint="default"/>
      </w:rPr>
    </w:lvl>
    <w:lvl w:ilvl="2" w:tplc="B7A81D12">
      <w:start w:val="1"/>
      <w:numFmt w:val="bullet"/>
      <w:lvlText w:val=""/>
      <w:lvlJc w:val="left"/>
      <w:pPr>
        <w:ind w:left="2160" w:hanging="360"/>
      </w:pPr>
      <w:rPr>
        <w:rFonts w:ascii="Wingdings" w:hAnsi="Wingdings" w:hint="default"/>
      </w:rPr>
    </w:lvl>
    <w:lvl w:ilvl="3" w:tplc="A5F08CFE">
      <w:start w:val="1"/>
      <w:numFmt w:val="bullet"/>
      <w:lvlText w:val=""/>
      <w:lvlJc w:val="left"/>
      <w:pPr>
        <w:ind w:left="2880" w:hanging="360"/>
      </w:pPr>
      <w:rPr>
        <w:rFonts w:ascii="Symbol" w:hAnsi="Symbol" w:hint="default"/>
      </w:rPr>
    </w:lvl>
    <w:lvl w:ilvl="4" w:tplc="73AE4E14">
      <w:start w:val="1"/>
      <w:numFmt w:val="bullet"/>
      <w:lvlText w:val="o"/>
      <w:lvlJc w:val="left"/>
      <w:pPr>
        <w:ind w:left="3600" w:hanging="360"/>
      </w:pPr>
      <w:rPr>
        <w:rFonts w:ascii="Courier New" w:hAnsi="Courier New" w:hint="default"/>
      </w:rPr>
    </w:lvl>
    <w:lvl w:ilvl="5" w:tplc="EE54CC22">
      <w:start w:val="1"/>
      <w:numFmt w:val="bullet"/>
      <w:lvlText w:val=""/>
      <w:lvlJc w:val="left"/>
      <w:pPr>
        <w:ind w:left="4320" w:hanging="360"/>
      </w:pPr>
      <w:rPr>
        <w:rFonts w:ascii="Wingdings" w:hAnsi="Wingdings" w:hint="default"/>
      </w:rPr>
    </w:lvl>
    <w:lvl w:ilvl="6" w:tplc="E42ADDEE">
      <w:start w:val="1"/>
      <w:numFmt w:val="bullet"/>
      <w:lvlText w:val=""/>
      <w:lvlJc w:val="left"/>
      <w:pPr>
        <w:ind w:left="5040" w:hanging="360"/>
      </w:pPr>
      <w:rPr>
        <w:rFonts w:ascii="Symbol" w:hAnsi="Symbol" w:hint="default"/>
      </w:rPr>
    </w:lvl>
    <w:lvl w:ilvl="7" w:tplc="8A30D1B2">
      <w:start w:val="1"/>
      <w:numFmt w:val="bullet"/>
      <w:lvlText w:val="o"/>
      <w:lvlJc w:val="left"/>
      <w:pPr>
        <w:ind w:left="5760" w:hanging="360"/>
      </w:pPr>
      <w:rPr>
        <w:rFonts w:ascii="Courier New" w:hAnsi="Courier New" w:hint="default"/>
      </w:rPr>
    </w:lvl>
    <w:lvl w:ilvl="8" w:tplc="399EE086">
      <w:start w:val="1"/>
      <w:numFmt w:val="bullet"/>
      <w:lvlText w:val=""/>
      <w:lvlJc w:val="left"/>
      <w:pPr>
        <w:ind w:left="6480" w:hanging="360"/>
      </w:pPr>
      <w:rPr>
        <w:rFonts w:ascii="Wingdings" w:hAnsi="Wingdings" w:hint="default"/>
      </w:rPr>
    </w:lvl>
  </w:abstractNum>
  <w:abstractNum w:abstractNumId="48" w15:restartNumberingAfterBreak="0">
    <w:nsid w:val="34C191AC"/>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3631296E"/>
    <w:multiLevelType w:val="hybridMultilevel"/>
    <w:tmpl w:val="421C9A8E"/>
    <w:lvl w:ilvl="0" w:tplc="C4B26D78">
      <w:start w:val="1"/>
      <w:numFmt w:val="bullet"/>
      <w:lvlText w:val=""/>
      <w:lvlJc w:val="left"/>
      <w:pPr>
        <w:ind w:left="1440" w:hanging="360"/>
      </w:pPr>
      <w:rPr>
        <w:rFonts w:ascii="Symbol" w:hAnsi="Symbol"/>
      </w:rPr>
    </w:lvl>
    <w:lvl w:ilvl="1" w:tplc="293C4A00">
      <w:start w:val="1"/>
      <w:numFmt w:val="bullet"/>
      <w:lvlText w:val=""/>
      <w:lvlJc w:val="left"/>
      <w:pPr>
        <w:ind w:left="1440" w:hanging="360"/>
      </w:pPr>
      <w:rPr>
        <w:rFonts w:ascii="Symbol" w:hAnsi="Symbol"/>
      </w:rPr>
    </w:lvl>
    <w:lvl w:ilvl="2" w:tplc="6D8E54D2">
      <w:start w:val="1"/>
      <w:numFmt w:val="bullet"/>
      <w:lvlText w:val=""/>
      <w:lvlJc w:val="left"/>
      <w:pPr>
        <w:ind w:left="1440" w:hanging="360"/>
      </w:pPr>
      <w:rPr>
        <w:rFonts w:ascii="Symbol" w:hAnsi="Symbol"/>
      </w:rPr>
    </w:lvl>
    <w:lvl w:ilvl="3" w:tplc="77B01AEE">
      <w:start w:val="1"/>
      <w:numFmt w:val="bullet"/>
      <w:lvlText w:val=""/>
      <w:lvlJc w:val="left"/>
      <w:pPr>
        <w:ind w:left="1440" w:hanging="360"/>
      </w:pPr>
      <w:rPr>
        <w:rFonts w:ascii="Symbol" w:hAnsi="Symbol"/>
      </w:rPr>
    </w:lvl>
    <w:lvl w:ilvl="4" w:tplc="8BE0AECA">
      <w:start w:val="1"/>
      <w:numFmt w:val="bullet"/>
      <w:lvlText w:val=""/>
      <w:lvlJc w:val="left"/>
      <w:pPr>
        <w:ind w:left="1440" w:hanging="360"/>
      </w:pPr>
      <w:rPr>
        <w:rFonts w:ascii="Symbol" w:hAnsi="Symbol"/>
      </w:rPr>
    </w:lvl>
    <w:lvl w:ilvl="5" w:tplc="23C23D28">
      <w:start w:val="1"/>
      <w:numFmt w:val="bullet"/>
      <w:lvlText w:val=""/>
      <w:lvlJc w:val="left"/>
      <w:pPr>
        <w:ind w:left="1440" w:hanging="360"/>
      </w:pPr>
      <w:rPr>
        <w:rFonts w:ascii="Symbol" w:hAnsi="Symbol"/>
      </w:rPr>
    </w:lvl>
    <w:lvl w:ilvl="6" w:tplc="A7F8896E">
      <w:start w:val="1"/>
      <w:numFmt w:val="bullet"/>
      <w:lvlText w:val=""/>
      <w:lvlJc w:val="left"/>
      <w:pPr>
        <w:ind w:left="1440" w:hanging="360"/>
      </w:pPr>
      <w:rPr>
        <w:rFonts w:ascii="Symbol" w:hAnsi="Symbol"/>
      </w:rPr>
    </w:lvl>
    <w:lvl w:ilvl="7" w:tplc="A1769D8E">
      <w:start w:val="1"/>
      <w:numFmt w:val="bullet"/>
      <w:lvlText w:val=""/>
      <w:lvlJc w:val="left"/>
      <w:pPr>
        <w:ind w:left="1440" w:hanging="360"/>
      </w:pPr>
      <w:rPr>
        <w:rFonts w:ascii="Symbol" w:hAnsi="Symbol"/>
      </w:rPr>
    </w:lvl>
    <w:lvl w:ilvl="8" w:tplc="BA26B66C">
      <w:start w:val="1"/>
      <w:numFmt w:val="bullet"/>
      <w:lvlText w:val=""/>
      <w:lvlJc w:val="left"/>
      <w:pPr>
        <w:ind w:left="1440" w:hanging="360"/>
      </w:pPr>
      <w:rPr>
        <w:rFonts w:ascii="Symbol" w:hAnsi="Symbol"/>
      </w:rPr>
    </w:lvl>
  </w:abstractNum>
  <w:abstractNum w:abstractNumId="50" w15:restartNumberingAfterBreak="0">
    <w:nsid w:val="37B3E5B2"/>
    <w:multiLevelType w:val="hybridMultilevel"/>
    <w:tmpl w:val="F19EECB2"/>
    <w:lvl w:ilvl="0" w:tplc="B986BCD0">
      <w:start w:val="1"/>
      <w:numFmt w:val="bullet"/>
      <w:lvlText w:val=""/>
      <w:lvlJc w:val="left"/>
      <w:pPr>
        <w:ind w:left="720" w:hanging="360"/>
      </w:pPr>
      <w:rPr>
        <w:rFonts w:ascii="Symbol" w:hAnsi="Symbol" w:hint="default"/>
      </w:rPr>
    </w:lvl>
    <w:lvl w:ilvl="1" w:tplc="0862DEB4">
      <w:start w:val="1"/>
      <w:numFmt w:val="bullet"/>
      <w:lvlText w:val="o"/>
      <w:lvlJc w:val="left"/>
      <w:pPr>
        <w:ind w:left="1440" w:hanging="360"/>
      </w:pPr>
      <w:rPr>
        <w:rFonts w:ascii="Courier New" w:hAnsi="Courier New" w:hint="default"/>
      </w:rPr>
    </w:lvl>
    <w:lvl w:ilvl="2" w:tplc="334C4FA6">
      <w:start w:val="1"/>
      <w:numFmt w:val="bullet"/>
      <w:lvlText w:val=""/>
      <w:lvlJc w:val="left"/>
      <w:pPr>
        <w:ind w:left="2160" w:hanging="360"/>
      </w:pPr>
      <w:rPr>
        <w:rFonts w:ascii="Wingdings" w:hAnsi="Wingdings" w:hint="default"/>
      </w:rPr>
    </w:lvl>
    <w:lvl w:ilvl="3" w:tplc="F22C24B4">
      <w:start w:val="1"/>
      <w:numFmt w:val="bullet"/>
      <w:lvlText w:val=""/>
      <w:lvlJc w:val="left"/>
      <w:pPr>
        <w:ind w:left="2880" w:hanging="360"/>
      </w:pPr>
      <w:rPr>
        <w:rFonts w:ascii="Symbol" w:hAnsi="Symbol" w:hint="default"/>
      </w:rPr>
    </w:lvl>
    <w:lvl w:ilvl="4" w:tplc="941A5572">
      <w:start w:val="1"/>
      <w:numFmt w:val="bullet"/>
      <w:lvlText w:val="o"/>
      <w:lvlJc w:val="left"/>
      <w:pPr>
        <w:ind w:left="3600" w:hanging="360"/>
      </w:pPr>
      <w:rPr>
        <w:rFonts w:ascii="Courier New" w:hAnsi="Courier New" w:hint="default"/>
      </w:rPr>
    </w:lvl>
    <w:lvl w:ilvl="5" w:tplc="70DE4DA6">
      <w:start w:val="1"/>
      <w:numFmt w:val="bullet"/>
      <w:lvlText w:val=""/>
      <w:lvlJc w:val="left"/>
      <w:pPr>
        <w:ind w:left="4320" w:hanging="360"/>
      </w:pPr>
      <w:rPr>
        <w:rFonts w:ascii="Wingdings" w:hAnsi="Wingdings" w:hint="default"/>
      </w:rPr>
    </w:lvl>
    <w:lvl w:ilvl="6" w:tplc="3D08C6F8">
      <w:start w:val="1"/>
      <w:numFmt w:val="bullet"/>
      <w:lvlText w:val=""/>
      <w:lvlJc w:val="left"/>
      <w:pPr>
        <w:ind w:left="5040" w:hanging="360"/>
      </w:pPr>
      <w:rPr>
        <w:rFonts w:ascii="Symbol" w:hAnsi="Symbol" w:hint="default"/>
      </w:rPr>
    </w:lvl>
    <w:lvl w:ilvl="7" w:tplc="9012AA74">
      <w:start w:val="1"/>
      <w:numFmt w:val="bullet"/>
      <w:lvlText w:val="o"/>
      <w:lvlJc w:val="left"/>
      <w:pPr>
        <w:ind w:left="5760" w:hanging="360"/>
      </w:pPr>
      <w:rPr>
        <w:rFonts w:ascii="Courier New" w:hAnsi="Courier New" w:hint="default"/>
      </w:rPr>
    </w:lvl>
    <w:lvl w:ilvl="8" w:tplc="CA3E4F72">
      <w:start w:val="1"/>
      <w:numFmt w:val="bullet"/>
      <w:lvlText w:val=""/>
      <w:lvlJc w:val="left"/>
      <w:pPr>
        <w:ind w:left="6480" w:hanging="360"/>
      </w:pPr>
      <w:rPr>
        <w:rFonts w:ascii="Wingdings" w:hAnsi="Wingdings" w:hint="default"/>
      </w:rPr>
    </w:lvl>
  </w:abstractNum>
  <w:abstractNum w:abstractNumId="51" w15:restartNumberingAfterBreak="0">
    <w:nsid w:val="37F15D78"/>
    <w:multiLevelType w:val="multilevel"/>
    <w:tmpl w:val="217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600B7E"/>
    <w:multiLevelType w:val="hybridMultilevel"/>
    <w:tmpl w:val="D6D0A7E0"/>
    <w:lvl w:ilvl="0" w:tplc="E5BAC68A">
      <w:start w:val="1"/>
      <w:numFmt w:val="bullet"/>
      <w:lvlText w:val=""/>
      <w:lvlJc w:val="left"/>
      <w:pPr>
        <w:ind w:left="720" w:hanging="360"/>
      </w:pPr>
      <w:rPr>
        <w:rFonts w:ascii="Symbol" w:hAnsi="Symbol" w:hint="default"/>
      </w:rPr>
    </w:lvl>
    <w:lvl w:ilvl="1" w:tplc="3A10FD7E">
      <w:start w:val="1"/>
      <w:numFmt w:val="bullet"/>
      <w:lvlText w:val="o"/>
      <w:lvlJc w:val="left"/>
      <w:pPr>
        <w:ind w:left="1440" w:hanging="360"/>
      </w:pPr>
      <w:rPr>
        <w:rFonts w:ascii="Courier New" w:hAnsi="Courier New" w:hint="default"/>
      </w:rPr>
    </w:lvl>
    <w:lvl w:ilvl="2" w:tplc="680C11B4">
      <w:start w:val="1"/>
      <w:numFmt w:val="bullet"/>
      <w:lvlText w:val=""/>
      <w:lvlJc w:val="left"/>
      <w:pPr>
        <w:ind w:left="2160" w:hanging="360"/>
      </w:pPr>
      <w:rPr>
        <w:rFonts w:ascii="Wingdings" w:hAnsi="Wingdings" w:hint="default"/>
      </w:rPr>
    </w:lvl>
    <w:lvl w:ilvl="3" w:tplc="70EC9488">
      <w:start w:val="1"/>
      <w:numFmt w:val="bullet"/>
      <w:lvlText w:val=""/>
      <w:lvlJc w:val="left"/>
      <w:pPr>
        <w:ind w:left="2880" w:hanging="360"/>
      </w:pPr>
      <w:rPr>
        <w:rFonts w:ascii="Symbol" w:hAnsi="Symbol" w:hint="default"/>
      </w:rPr>
    </w:lvl>
    <w:lvl w:ilvl="4" w:tplc="B72A358A">
      <w:start w:val="1"/>
      <w:numFmt w:val="bullet"/>
      <w:lvlText w:val="o"/>
      <w:lvlJc w:val="left"/>
      <w:pPr>
        <w:ind w:left="3600" w:hanging="360"/>
      </w:pPr>
      <w:rPr>
        <w:rFonts w:ascii="Courier New" w:hAnsi="Courier New" w:hint="default"/>
      </w:rPr>
    </w:lvl>
    <w:lvl w:ilvl="5" w:tplc="514E91B4">
      <w:start w:val="1"/>
      <w:numFmt w:val="bullet"/>
      <w:lvlText w:val=""/>
      <w:lvlJc w:val="left"/>
      <w:pPr>
        <w:ind w:left="4320" w:hanging="360"/>
      </w:pPr>
      <w:rPr>
        <w:rFonts w:ascii="Wingdings" w:hAnsi="Wingdings" w:hint="default"/>
      </w:rPr>
    </w:lvl>
    <w:lvl w:ilvl="6" w:tplc="3C32BBE4">
      <w:start w:val="1"/>
      <w:numFmt w:val="bullet"/>
      <w:lvlText w:val=""/>
      <w:lvlJc w:val="left"/>
      <w:pPr>
        <w:ind w:left="5040" w:hanging="360"/>
      </w:pPr>
      <w:rPr>
        <w:rFonts w:ascii="Symbol" w:hAnsi="Symbol" w:hint="default"/>
      </w:rPr>
    </w:lvl>
    <w:lvl w:ilvl="7" w:tplc="991A1D86">
      <w:start w:val="1"/>
      <w:numFmt w:val="bullet"/>
      <w:lvlText w:val="o"/>
      <w:lvlJc w:val="left"/>
      <w:pPr>
        <w:ind w:left="5760" w:hanging="360"/>
      </w:pPr>
      <w:rPr>
        <w:rFonts w:ascii="Courier New" w:hAnsi="Courier New" w:hint="default"/>
      </w:rPr>
    </w:lvl>
    <w:lvl w:ilvl="8" w:tplc="EFB8EE76">
      <w:start w:val="1"/>
      <w:numFmt w:val="bullet"/>
      <w:lvlText w:val=""/>
      <w:lvlJc w:val="left"/>
      <w:pPr>
        <w:ind w:left="6480" w:hanging="360"/>
      </w:pPr>
      <w:rPr>
        <w:rFonts w:ascii="Wingdings" w:hAnsi="Wingdings" w:hint="default"/>
      </w:rPr>
    </w:lvl>
  </w:abstractNum>
  <w:abstractNum w:abstractNumId="53" w15:restartNumberingAfterBreak="0">
    <w:nsid w:val="3C721DA8"/>
    <w:multiLevelType w:val="multilevel"/>
    <w:tmpl w:val="5D26D488"/>
    <w:lvl w:ilvl="0">
      <w:start w:val="1"/>
      <w:numFmt w:val="decimal"/>
      <w:pStyle w:val="NumberedList"/>
      <w:lvlText w:val="%1."/>
      <w:lvlJc w:val="left"/>
      <w:pPr>
        <w:ind w:left="720" w:hanging="360"/>
      </w:pPr>
      <w:rPr>
        <w:rFonts w:ascii="Lato" w:hAnsi="Lato" w:hint="default"/>
        <w:b w:val="0"/>
        <w:bCs w:val="0"/>
        <w:i w:val="0"/>
        <w:iCs w:val="0"/>
        <w:color w:val="auto"/>
        <w:sz w:val="20"/>
        <w:szCs w:val="20"/>
      </w:rPr>
    </w:lvl>
    <w:lvl w:ilvl="1">
      <w:start w:val="1"/>
      <w:numFmt w:val="lowerLetter"/>
      <w:pStyle w:val="NumberedList2"/>
      <w:lvlText w:val="%2."/>
      <w:lvlJc w:val="left"/>
      <w:pPr>
        <w:ind w:left="1080" w:hanging="360"/>
      </w:pPr>
      <w:rPr>
        <w:rFonts w:ascii="Lato" w:hAnsi="Lato" w:hint="default"/>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54" w15:restartNumberingAfterBreak="0">
    <w:nsid w:val="3E750B50"/>
    <w:multiLevelType w:val="hybridMultilevel"/>
    <w:tmpl w:val="0414B0BC"/>
    <w:lvl w:ilvl="0" w:tplc="855A425C">
      <w:start w:val="1"/>
      <w:numFmt w:val="bullet"/>
      <w:lvlText w:val=""/>
      <w:lvlJc w:val="left"/>
      <w:pPr>
        <w:ind w:left="720" w:hanging="360"/>
      </w:pPr>
      <w:rPr>
        <w:rFonts w:ascii="Symbol" w:hAnsi="Symbol" w:hint="default"/>
      </w:rPr>
    </w:lvl>
    <w:lvl w:ilvl="1" w:tplc="3A88ED02">
      <w:start w:val="1"/>
      <w:numFmt w:val="bullet"/>
      <w:lvlText w:val="o"/>
      <w:lvlJc w:val="left"/>
      <w:pPr>
        <w:ind w:left="1440" w:hanging="360"/>
      </w:pPr>
      <w:rPr>
        <w:rFonts w:ascii="Courier New" w:hAnsi="Courier New" w:hint="default"/>
      </w:rPr>
    </w:lvl>
    <w:lvl w:ilvl="2" w:tplc="F8D46CF6">
      <w:start w:val="1"/>
      <w:numFmt w:val="bullet"/>
      <w:lvlText w:val=""/>
      <w:lvlJc w:val="left"/>
      <w:pPr>
        <w:ind w:left="2160" w:hanging="360"/>
      </w:pPr>
      <w:rPr>
        <w:rFonts w:ascii="Wingdings" w:hAnsi="Wingdings" w:hint="default"/>
      </w:rPr>
    </w:lvl>
    <w:lvl w:ilvl="3" w:tplc="ACF0214C">
      <w:start w:val="1"/>
      <w:numFmt w:val="bullet"/>
      <w:lvlText w:val=""/>
      <w:lvlJc w:val="left"/>
      <w:pPr>
        <w:ind w:left="2880" w:hanging="360"/>
      </w:pPr>
      <w:rPr>
        <w:rFonts w:ascii="Symbol" w:hAnsi="Symbol" w:hint="default"/>
      </w:rPr>
    </w:lvl>
    <w:lvl w:ilvl="4" w:tplc="C522604A">
      <w:start w:val="1"/>
      <w:numFmt w:val="bullet"/>
      <w:lvlText w:val="o"/>
      <w:lvlJc w:val="left"/>
      <w:pPr>
        <w:ind w:left="3600" w:hanging="360"/>
      </w:pPr>
      <w:rPr>
        <w:rFonts w:ascii="Courier New" w:hAnsi="Courier New" w:hint="default"/>
      </w:rPr>
    </w:lvl>
    <w:lvl w:ilvl="5" w:tplc="8166B838">
      <w:start w:val="1"/>
      <w:numFmt w:val="bullet"/>
      <w:lvlText w:val=""/>
      <w:lvlJc w:val="left"/>
      <w:pPr>
        <w:ind w:left="4320" w:hanging="360"/>
      </w:pPr>
      <w:rPr>
        <w:rFonts w:ascii="Wingdings" w:hAnsi="Wingdings" w:hint="default"/>
      </w:rPr>
    </w:lvl>
    <w:lvl w:ilvl="6" w:tplc="CB9EF71C">
      <w:start w:val="1"/>
      <w:numFmt w:val="bullet"/>
      <w:lvlText w:val=""/>
      <w:lvlJc w:val="left"/>
      <w:pPr>
        <w:ind w:left="5040" w:hanging="360"/>
      </w:pPr>
      <w:rPr>
        <w:rFonts w:ascii="Symbol" w:hAnsi="Symbol" w:hint="default"/>
      </w:rPr>
    </w:lvl>
    <w:lvl w:ilvl="7" w:tplc="B8C85AC8">
      <w:start w:val="1"/>
      <w:numFmt w:val="bullet"/>
      <w:lvlText w:val="o"/>
      <w:lvlJc w:val="left"/>
      <w:pPr>
        <w:ind w:left="5760" w:hanging="360"/>
      </w:pPr>
      <w:rPr>
        <w:rFonts w:ascii="Courier New" w:hAnsi="Courier New" w:hint="default"/>
      </w:rPr>
    </w:lvl>
    <w:lvl w:ilvl="8" w:tplc="22022E8E">
      <w:start w:val="1"/>
      <w:numFmt w:val="bullet"/>
      <w:lvlText w:val=""/>
      <w:lvlJc w:val="left"/>
      <w:pPr>
        <w:ind w:left="6480" w:hanging="360"/>
      </w:pPr>
      <w:rPr>
        <w:rFonts w:ascii="Wingdings" w:hAnsi="Wingdings" w:hint="default"/>
      </w:rPr>
    </w:lvl>
  </w:abstractNum>
  <w:abstractNum w:abstractNumId="55" w15:restartNumberingAfterBreak="0">
    <w:nsid w:val="4288B2BF"/>
    <w:multiLevelType w:val="hybridMultilevel"/>
    <w:tmpl w:val="7D021302"/>
    <w:lvl w:ilvl="0" w:tplc="AF9CAA62">
      <w:start w:val="1"/>
      <w:numFmt w:val="bullet"/>
      <w:lvlText w:val=""/>
      <w:lvlJc w:val="left"/>
      <w:pPr>
        <w:ind w:left="1080" w:hanging="360"/>
      </w:pPr>
      <w:rPr>
        <w:rFonts w:ascii="Symbol" w:hAnsi="Symbol" w:hint="default"/>
      </w:rPr>
    </w:lvl>
    <w:lvl w:ilvl="1" w:tplc="07F220DC">
      <w:start w:val="1"/>
      <w:numFmt w:val="bullet"/>
      <w:lvlText w:val="o"/>
      <w:lvlJc w:val="left"/>
      <w:pPr>
        <w:ind w:left="1800" w:hanging="360"/>
      </w:pPr>
      <w:rPr>
        <w:rFonts w:ascii="Courier New" w:hAnsi="Courier New" w:hint="default"/>
      </w:rPr>
    </w:lvl>
    <w:lvl w:ilvl="2" w:tplc="E6F61C8E">
      <w:start w:val="1"/>
      <w:numFmt w:val="bullet"/>
      <w:lvlText w:val=""/>
      <w:lvlJc w:val="left"/>
      <w:pPr>
        <w:ind w:left="2520" w:hanging="360"/>
      </w:pPr>
      <w:rPr>
        <w:rFonts w:ascii="Wingdings" w:hAnsi="Wingdings" w:hint="default"/>
      </w:rPr>
    </w:lvl>
    <w:lvl w:ilvl="3" w:tplc="FD72A1A8">
      <w:start w:val="1"/>
      <w:numFmt w:val="bullet"/>
      <w:lvlText w:val=""/>
      <w:lvlJc w:val="left"/>
      <w:pPr>
        <w:ind w:left="3240" w:hanging="360"/>
      </w:pPr>
      <w:rPr>
        <w:rFonts w:ascii="Symbol" w:hAnsi="Symbol" w:hint="default"/>
      </w:rPr>
    </w:lvl>
    <w:lvl w:ilvl="4" w:tplc="2DC2CE9C">
      <w:start w:val="1"/>
      <w:numFmt w:val="bullet"/>
      <w:lvlText w:val="o"/>
      <w:lvlJc w:val="left"/>
      <w:pPr>
        <w:ind w:left="3960" w:hanging="360"/>
      </w:pPr>
      <w:rPr>
        <w:rFonts w:ascii="Courier New" w:hAnsi="Courier New" w:hint="default"/>
      </w:rPr>
    </w:lvl>
    <w:lvl w:ilvl="5" w:tplc="C1F21844">
      <w:start w:val="1"/>
      <w:numFmt w:val="bullet"/>
      <w:lvlText w:val=""/>
      <w:lvlJc w:val="left"/>
      <w:pPr>
        <w:ind w:left="4680" w:hanging="360"/>
      </w:pPr>
      <w:rPr>
        <w:rFonts w:ascii="Wingdings" w:hAnsi="Wingdings" w:hint="default"/>
      </w:rPr>
    </w:lvl>
    <w:lvl w:ilvl="6" w:tplc="5100EF34">
      <w:start w:val="1"/>
      <w:numFmt w:val="bullet"/>
      <w:lvlText w:val=""/>
      <w:lvlJc w:val="left"/>
      <w:pPr>
        <w:ind w:left="5400" w:hanging="360"/>
      </w:pPr>
      <w:rPr>
        <w:rFonts w:ascii="Symbol" w:hAnsi="Symbol" w:hint="default"/>
      </w:rPr>
    </w:lvl>
    <w:lvl w:ilvl="7" w:tplc="644ACCD0">
      <w:start w:val="1"/>
      <w:numFmt w:val="bullet"/>
      <w:lvlText w:val="o"/>
      <w:lvlJc w:val="left"/>
      <w:pPr>
        <w:ind w:left="6120" w:hanging="360"/>
      </w:pPr>
      <w:rPr>
        <w:rFonts w:ascii="Courier New" w:hAnsi="Courier New" w:hint="default"/>
      </w:rPr>
    </w:lvl>
    <w:lvl w:ilvl="8" w:tplc="036EF0F2">
      <w:start w:val="1"/>
      <w:numFmt w:val="bullet"/>
      <w:lvlText w:val=""/>
      <w:lvlJc w:val="left"/>
      <w:pPr>
        <w:ind w:left="6840" w:hanging="360"/>
      </w:pPr>
      <w:rPr>
        <w:rFonts w:ascii="Wingdings" w:hAnsi="Wingdings" w:hint="default"/>
      </w:rPr>
    </w:lvl>
  </w:abstractNum>
  <w:abstractNum w:abstractNumId="56" w15:restartNumberingAfterBreak="0">
    <w:nsid w:val="43CE7BCE"/>
    <w:multiLevelType w:val="hybridMultilevel"/>
    <w:tmpl w:val="CC64C8B4"/>
    <w:lvl w:ilvl="0" w:tplc="36ACE114">
      <w:start w:val="1"/>
      <w:numFmt w:val="bullet"/>
      <w:lvlText w:val=""/>
      <w:lvlJc w:val="left"/>
      <w:pPr>
        <w:ind w:left="2160" w:hanging="360"/>
      </w:pPr>
      <w:rPr>
        <w:rFonts w:ascii="Symbol" w:hAnsi="Symbol"/>
      </w:rPr>
    </w:lvl>
    <w:lvl w:ilvl="1" w:tplc="8060404C">
      <w:start w:val="1"/>
      <w:numFmt w:val="bullet"/>
      <w:lvlText w:val=""/>
      <w:lvlJc w:val="left"/>
      <w:pPr>
        <w:ind w:left="2160" w:hanging="360"/>
      </w:pPr>
      <w:rPr>
        <w:rFonts w:ascii="Symbol" w:hAnsi="Symbol"/>
      </w:rPr>
    </w:lvl>
    <w:lvl w:ilvl="2" w:tplc="0E5EAE7E">
      <w:start w:val="1"/>
      <w:numFmt w:val="bullet"/>
      <w:lvlText w:val=""/>
      <w:lvlJc w:val="left"/>
      <w:pPr>
        <w:ind w:left="2160" w:hanging="360"/>
      </w:pPr>
      <w:rPr>
        <w:rFonts w:ascii="Symbol" w:hAnsi="Symbol"/>
      </w:rPr>
    </w:lvl>
    <w:lvl w:ilvl="3" w:tplc="8C566612">
      <w:start w:val="1"/>
      <w:numFmt w:val="bullet"/>
      <w:lvlText w:val=""/>
      <w:lvlJc w:val="left"/>
      <w:pPr>
        <w:ind w:left="2160" w:hanging="360"/>
      </w:pPr>
      <w:rPr>
        <w:rFonts w:ascii="Symbol" w:hAnsi="Symbol"/>
      </w:rPr>
    </w:lvl>
    <w:lvl w:ilvl="4" w:tplc="262A5B6E">
      <w:start w:val="1"/>
      <w:numFmt w:val="bullet"/>
      <w:lvlText w:val=""/>
      <w:lvlJc w:val="left"/>
      <w:pPr>
        <w:ind w:left="2160" w:hanging="360"/>
      </w:pPr>
      <w:rPr>
        <w:rFonts w:ascii="Symbol" w:hAnsi="Symbol"/>
      </w:rPr>
    </w:lvl>
    <w:lvl w:ilvl="5" w:tplc="F9944678">
      <w:start w:val="1"/>
      <w:numFmt w:val="bullet"/>
      <w:lvlText w:val=""/>
      <w:lvlJc w:val="left"/>
      <w:pPr>
        <w:ind w:left="2160" w:hanging="360"/>
      </w:pPr>
      <w:rPr>
        <w:rFonts w:ascii="Symbol" w:hAnsi="Symbol"/>
      </w:rPr>
    </w:lvl>
    <w:lvl w:ilvl="6" w:tplc="D3420B1A">
      <w:start w:val="1"/>
      <w:numFmt w:val="bullet"/>
      <w:lvlText w:val=""/>
      <w:lvlJc w:val="left"/>
      <w:pPr>
        <w:ind w:left="2160" w:hanging="360"/>
      </w:pPr>
      <w:rPr>
        <w:rFonts w:ascii="Symbol" w:hAnsi="Symbol"/>
      </w:rPr>
    </w:lvl>
    <w:lvl w:ilvl="7" w:tplc="3796E758">
      <w:start w:val="1"/>
      <w:numFmt w:val="bullet"/>
      <w:lvlText w:val=""/>
      <w:lvlJc w:val="left"/>
      <w:pPr>
        <w:ind w:left="2160" w:hanging="360"/>
      </w:pPr>
      <w:rPr>
        <w:rFonts w:ascii="Symbol" w:hAnsi="Symbol"/>
      </w:rPr>
    </w:lvl>
    <w:lvl w:ilvl="8" w:tplc="C3B0B98A">
      <w:start w:val="1"/>
      <w:numFmt w:val="bullet"/>
      <w:lvlText w:val=""/>
      <w:lvlJc w:val="left"/>
      <w:pPr>
        <w:ind w:left="2160" w:hanging="360"/>
      </w:pPr>
      <w:rPr>
        <w:rFonts w:ascii="Symbol" w:hAnsi="Symbol"/>
      </w:rPr>
    </w:lvl>
  </w:abstractNum>
  <w:abstractNum w:abstractNumId="57" w15:restartNumberingAfterBreak="0">
    <w:nsid w:val="44B77AC8"/>
    <w:multiLevelType w:val="hybridMultilevel"/>
    <w:tmpl w:val="F9B2DA48"/>
    <w:lvl w:ilvl="0" w:tplc="063806D0">
      <w:start w:val="1"/>
      <w:numFmt w:val="bullet"/>
      <w:lvlText w:val=""/>
      <w:lvlJc w:val="left"/>
      <w:pPr>
        <w:ind w:left="720" w:hanging="360"/>
      </w:pPr>
      <w:rPr>
        <w:rFonts w:ascii="Symbol" w:hAnsi="Symbol" w:hint="default"/>
      </w:rPr>
    </w:lvl>
    <w:lvl w:ilvl="1" w:tplc="AE6045FC">
      <w:start w:val="1"/>
      <w:numFmt w:val="bullet"/>
      <w:lvlText w:val="o"/>
      <w:lvlJc w:val="left"/>
      <w:pPr>
        <w:ind w:left="1440" w:hanging="360"/>
      </w:pPr>
      <w:rPr>
        <w:rFonts w:ascii="Courier New" w:hAnsi="Courier New" w:hint="default"/>
      </w:rPr>
    </w:lvl>
    <w:lvl w:ilvl="2" w:tplc="585AFADC">
      <w:start w:val="1"/>
      <w:numFmt w:val="bullet"/>
      <w:lvlText w:val=""/>
      <w:lvlJc w:val="left"/>
      <w:pPr>
        <w:ind w:left="2160" w:hanging="360"/>
      </w:pPr>
      <w:rPr>
        <w:rFonts w:ascii="Wingdings" w:hAnsi="Wingdings" w:hint="default"/>
      </w:rPr>
    </w:lvl>
    <w:lvl w:ilvl="3" w:tplc="64B29498">
      <w:start w:val="1"/>
      <w:numFmt w:val="bullet"/>
      <w:lvlText w:val=""/>
      <w:lvlJc w:val="left"/>
      <w:pPr>
        <w:ind w:left="2880" w:hanging="360"/>
      </w:pPr>
      <w:rPr>
        <w:rFonts w:ascii="Symbol" w:hAnsi="Symbol" w:hint="default"/>
      </w:rPr>
    </w:lvl>
    <w:lvl w:ilvl="4" w:tplc="271A7610">
      <w:start w:val="1"/>
      <w:numFmt w:val="bullet"/>
      <w:lvlText w:val="o"/>
      <w:lvlJc w:val="left"/>
      <w:pPr>
        <w:ind w:left="3600" w:hanging="360"/>
      </w:pPr>
      <w:rPr>
        <w:rFonts w:ascii="Courier New" w:hAnsi="Courier New" w:hint="default"/>
      </w:rPr>
    </w:lvl>
    <w:lvl w:ilvl="5" w:tplc="E5765E14">
      <w:start w:val="1"/>
      <w:numFmt w:val="bullet"/>
      <w:lvlText w:val=""/>
      <w:lvlJc w:val="left"/>
      <w:pPr>
        <w:ind w:left="4320" w:hanging="360"/>
      </w:pPr>
      <w:rPr>
        <w:rFonts w:ascii="Wingdings" w:hAnsi="Wingdings" w:hint="default"/>
      </w:rPr>
    </w:lvl>
    <w:lvl w:ilvl="6" w:tplc="99D2A4EC">
      <w:start w:val="1"/>
      <w:numFmt w:val="bullet"/>
      <w:lvlText w:val=""/>
      <w:lvlJc w:val="left"/>
      <w:pPr>
        <w:ind w:left="5040" w:hanging="360"/>
      </w:pPr>
      <w:rPr>
        <w:rFonts w:ascii="Symbol" w:hAnsi="Symbol" w:hint="default"/>
      </w:rPr>
    </w:lvl>
    <w:lvl w:ilvl="7" w:tplc="8C8098A6">
      <w:start w:val="1"/>
      <w:numFmt w:val="bullet"/>
      <w:lvlText w:val="o"/>
      <w:lvlJc w:val="left"/>
      <w:pPr>
        <w:ind w:left="5760" w:hanging="360"/>
      </w:pPr>
      <w:rPr>
        <w:rFonts w:ascii="Courier New" w:hAnsi="Courier New" w:hint="default"/>
      </w:rPr>
    </w:lvl>
    <w:lvl w:ilvl="8" w:tplc="BC4C3626">
      <w:start w:val="1"/>
      <w:numFmt w:val="bullet"/>
      <w:lvlText w:val=""/>
      <w:lvlJc w:val="left"/>
      <w:pPr>
        <w:ind w:left="6480" w:hanging="360"/>
      </w:pPr>
      <w:rPr>
        <w:rFonts w:ascii="Wingdings" w:hAnsi="Wingdings" w:hint="default"/>
      </w:rPr>
    </w:lvl>
  </w:abstractNum>
  <w:abstractNum w:abstractNumId="58" w15:restartNumberingAfterBreak="0">
    <w:nsid w:val="472C2682"/>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4A2D955A"/>
    <w:multiLevelType w:val="hybridMultilevel"/>
    <w:tmpl w:val="95FA10E0"/>
    <w:lvl w:ilvl="0" w:tplc="593010FC">
      <w:start w:val="1"/>
      <w:numFmt w:val="bullet"/>
      <w:lvlText w:val=""/>
      <w:lvlJc w:val="left"/>
      <w:pPr>
        <w:ind w:left="720" w:hanging="360"/>
      </w:pPr>
      <w:rPr>
        <w:rFonts w:ascii="Symbol" w:hAnsi="Symbol" w:hint="default"/>
      </w:rPr>
    </w:lvl>
    <w:lvl w:ilvl="1" w:tplc="FDCC0054">
      <w:start w:val="1"/>
      <w:numFmt w:val="bullet"/>
      <w:lvlText w:val="o"/>
      <w:lvlJc w:val="left"/>
      <w:pPr>
        <w:ind w:left="1440" w:hanging="360"/>
      </w:pPr>
      <w:rPr>
        <w:rFonts w:ascii="Courier New" w:hAnsi="Courier New" w:hint="default"/>
      </w:rPr>
    </w:lvl>
    <w:lvl w:ilvl="2" w:tplc="0B16B526">
      <w:start w:val="1"/>
      <w:numFmt w:val="bullet"/>
      <w:lvlText w:val=""/>
      <w:lvlJc w:val="left"/>
      <w:pPr>
        <w:ind w:left="2160" w:hanging="360"/>
      </w:pPr>
      <w:rPr>
        <w:rFonts w:ascii="Wingdings" w:hAnsi="Wingdings" w:hint="default"/>
      </w:rPr>
    </w:lvl>
    <w:lvl w:ilvl="3" w:tplc="ECAAB5BA">
      <w:start w:val="1"/>
      <w:numFmt w:val="bullet"/>
      <w:lvlText w:val=""/>
      <w:lvlJc w:val="left"/>
      <w:pPr>
        <w:ind w:left="2880" w:hanging="360"/>
      </w:pPr>
      <w:rPr>
        <w:rFonts w:ascii="Symbol" w:hAnsi="Symbol" w:hint="default"/>
      </w:rPr>
    </w:lvl>
    <w:lvl w:ilvl="4" w:tplc="2B6E7156">
      <w:start w:val="1"/>
      <w:numFmt w:val="bullet"/>
      <w:lvlText w:val="o"/>
      <w:lvlJc w:val="left"/>
      <w:pPr>
        <w:ind w:left="3600" w:hanging="360"/>
      </w:pPr>
      <w:rPr>
        <w:rFonts w:ascii="Courier New" w:hAnsi="Courier New" w:hint="default"/>
      </w:rPr>
    </w:lvl>
    <w:lvl w:ilvl="5" w:tplc="77F0A6DC">
      <w:start w:val="1"/>
      <w:numFmt w:val="bullet"/>
      <w:lvlText w:val=""/>
      <w:lvlJc w:val="left"/>
      <w:pPr>
        <w:ind w:left="4320" w:hanging="360"/>
      </w:pPr>
      <w:rPr>
        <w:rFonts w:ascii="Wingdings" w:hAnsi="Wingdings" w:hint="default"/>
      </w:rPr>
    </w:lvl>
    <w:lvl w:ilvl="6" w:tplc="D506C92A">
      <w:start w:val="1"/>
      <w:numFmt w:val="bullet"/>
      <w:lvlText w:val=""/>
      <w:lvlJc w:val="left"/>
      <w:pPr>
        <w:ind w:left="5040" w:hanging="360"/>
      </w:pPr>
      <w:rPr>
        <w:rFonts w:ascii="Symbol" w:hAnsi="Symbol" w:hint="default"/>
      </w:rPr>
    </w:lvl>
    <w:lvl w:ilvl="7" w:tplc="EF3C698E">
      <w:start w:val="1"/>
      <w:numFmt w:val="bullet"/>
      <w:lvlText w:val="o"/>
      <w:lvlJc w:val="left"/>
      <w:pPr>
        <w:ind w:left="5760" w:hanging="360"/>
      </w:pPr>
      <w:rPr>
        <w:rFonts w:ascii="Courier New" w:hAnsi="Courier New" w:hint="default"/>
      </w:rPr>
    </w:lvl>
    <w:lvl w:ilvl="8" w:tplc="0CBCF6A8">
      <w:start w:val="1"/>
      <w:numFmt w:val="bullet"/>
      <w:lvlText w:val=""/>
      <w:lvlJc w:val="left"/>
      <w:pPr>
        <w:ind w:left="6480" w:hanging="360"/>
      </w:pPr>
      <w:rPr>
        <w:rFonts w:ascii="Wingdings" w:hAnsi="Wingdings" w:hint="default"/>
      </w:rPr>
    </w:lvl>
  </w:abstractNum>
  <w:abstractNum w:abstractNumId="60" w15:restartNumberingAfterBreak="0">
    <w:nsid w:val="4B2B7D04"/>
    <w:multiLevelType w:val="multilevel"/>
    <w:tmpl w:val="9370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BAAD4B"/>
    <w:multiLevelType w:val="hybridMultilevel"/>
    <w:tmpl w:val="EEBE88EA"/>
    <w:lvl w:ilvl="0" w:tplc="C93A62D4">
      <w:start w:val="1"/>
      <w:numFmt w:val="bullet"/>
      <w:lvlText w:val=""/>
      <w:lvlJc w:val="left"/>
      <w:pPr>
        <w:ind w:left="720" w:hanging="360"/>
      </w:pPr>
      <w:rPr>
        <w:rFonts w:ascii="Symbol" w:hAnsi="Symbol" w:hint="default"/>
      </w:rPr>
    </w:lvl>
    <w:lvl w:ilvl="1" w:tplc="C7C8F124">
      <w:start w:val="1"/>
      <w:numFmt w:val="bullet"/>
      <w:lvlText w:val="o"/>
      <w:lvlJc w:val="left"/>
      <w:pPr>
        <w:ind w:left="1440" w:hanging="360"/>
      </w:pPr>
      <w:rPr>
        <w:rFonts w:ascii="Courier New" w:hAnsi="Courier New" w:hint="default"/>
      </w:rPr>
    </w:lvl>
    <w:lvl w:ilvl="2" w:tplc="72CA4560">
      <w:start w:val="1"/>
      <w:numFmt w:val="bullet"/>
      <w:lvlText w:val=""/>
      <w:lvlJc w:val="left"/>
      <w:pPr>
        <w:ind w:left="2160" w:hanging="360"/>
      </w:pPr>
      <w:rPr>
        <w:rFonts w:ascii="Wingdings" w:hAnsi="Wingdings" w:hint="default"/>
      </w:rPr>
    </w:lvl>
    <w:lvl w:ilvl="3" w:tplc="FC784EBA">
      <w:start w:val="1"/>
      <w:numFmt w:val="bullet"/>
      <w:lvlText w:val=""/>
      <w:lvlJc w:val="left"/>
      <w:pPr>
        <w:ind w:left="2880" w:hanging="360"/>
      </w:pPr>
      <w:rPr>
        <w:rFonts w:ascii="Symbol" w:hAnsi="Symbol" w:hint="default"/>
      </w:rPr>
    </w:lvl>
    <w:lvl w:ilvl="4" w:tplc="C70461FE">
      <w:start w:val="1"/>
      <w:numFmt w:val="bullet"/>
      <w:lvlText w:val="o"/>
      <w:lvlJc w:val="left"/>
      <w:pPr>
        <w:ind w:left="3600" w:hanging="360"/>
      </w:pPr>
      <w:rPr>
        <w:rFonts w:ascii="Courier New" w:hAnsi="Courier New" w:hint="default"/>
      </w:rPr>
    </w:lvl>
    <w:lvl w:ilvl="5" w:tplc="C9D6B85C">
      <w:start w:val="1"/>
      <w:numFmt w:val="bullet"/>
      <w:lvlText w:val=""/>
      <w:lvlJc w:val="left"/>
      <w:pPr>
        <w:ind w:left="4320" w:hanging="360"/>
      </w:pPr>
      <w:rPr>
        <w:rFonts w:ascii="Wingdings" w:hAnsi="Wingdings" w:hint="default"/>
      </w:rPr>
    </w:lvl>
    <w:lvl w:ilvl="6" w:tplc="462EB6EA">
      <w:start w:val="1"/>
      <w:numFmt w:val="bullet"/>
      <w:lvlText w:val=""/>
      <w:lvlJc w:val="left"/>
      <w:pPr>
        <w:ind w:left="5040" w:hanging="360"/>
      </w:pPr>
      <w:rPr>
        <w:rFonts w:ascii="Symbol" w:hAnsi="Symbol" w:hint="default"/>
      </w:rPr>
    </w:lvl>
    <w:lvl w:ilvl="7" w:tplc="CAFCD636">
      <w:start w:val="1"/>
      <w:numFmt w:val="bullet"/>
      <w:lvlText w:val="o"/>
      <w:lvlJc w:val="left"/>
      <w:pPr>
        <w:ind w:left="5760" w:hanging="360"/>
      </w:pPr>
      <w:rPr>
        <w:rFonts w:ascii="Courier New" w:hAnsi="Courier New" w:hint="default"/>
      </w:rPr>
    </w:lvl>
    <w:lvl w:ilvl="8" w:tplc="7556E304">
      <w:start w:val="1"/>
      <w:numFmt w:val="bullet"/>
      <w:lvlText w:val=""/>
      <w:lvlJc w:val="left"/>
      <w:pPr>
        <w:ind w:left="6480" w:hanging="360"/>
      </w:pPr>
      <w:rPr>
        <w:rFonts w:ascii="Wingdings" w:hAnsi="Wingdings" w:hint="default"/>
      </w:rPr>
    </w:lvl>
  </w:abstractNum>
  <w:abstractNum w:abstractNumId="62"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63" w15:restartNumberingAfterBreak="0">
    <w:nsid w:val="50FA37C7"/>
    <w:multiLevelType w:val="hybridMultilevel"/>
    <w:tmpl w:val="94588566"/>
    <w:lvl w:ilvl="0" w:tplc="5EEAC3F8">
      <w:start w:val="1"/>
      <w:numFmt w:val="bullet"/>
      <w:lvlText w:val=""/>
      <w:lvlJc w:val="left"/>
      <w:pPr>
        <w:ind w:left="720" w:hanging="360"/>
      </w:pPr>
      <w:rPr>
        <w:rFonts w:ascii="Symbol" w:hAnsi="Symbol" w:hint="default"/>
      </w:rPr>
    </w:lvl>
    <w:lvl w:ilvl="1" w:tplc="77E2BBE2">
      <w:start w:val="1"/>
      <w:numFmt w:val="bullet"/>
      <w:lvlText w:val="o"/>
      <w:lvlJc w:val="left"/>
      <w:pPr>
        <w:ind w:left="1440" w:hanging="360"/>
      </w:pPr>
      <w:rPr>
        <w:rFonts w:ascii="Courier New" w:hAnsi="Courier New" w:hint="default"/>
      </w:rPr>
    </w:lvl>
    <w:lvl w:ilvl="2" w:tplc="4A4EE0CA">
      <w:start w:val="1"/>
      <w:numFmt w:val="bullet"/>
      <w:lvlText w:val=""/>
      <w:lvlJc w:val="left"/>
      <w:pPr>
        <w:ind w:left="2160" w:hanging="360"/>
      </w:pPr>
      <w:rPr>
        <w:rFonts w:ascii="Wingdings" w:hAnsi="Wingdings" w:hint="default"/>
      </w:rPr>
    </w:lvl>
    <w:lvl w:ilvl="3" w:tplc="50FC29A8">
      <w:start w:val="1"/>
      <w:numFmt w:val="bullet"/>
      <w:lvlText w:val=""/>
      <w:lvlJc w:val="left"/>
      <w:pPr>
        <w:ind w:left="2880" w:hanging="360"/>
      </w:pPr>
      <w:rPr>
        <w:rFonts w:ascii="Symbol" w:hAnsi="Symbol" w:hint="default"/>
      </w:rPr>
    </w:lvl>
    <w:lvl w:ilvl="4" w:tplc="68A01CFA">
      <w:start w:val="1"/>
      <w:numFmt w:val="bullet"/>
      <w:lvlText w:val="o"/>
      <w:lvlJc w:val="left"/>
      <w:pPr>
        <w:ind w:left="3600" w:hanging="360"/>
      </w:pPr>
      <w:rPr>
        <w:rFonts w:ascii="Courier New" w:hAnsi="Courier New" w:hint="default"/>
      </w:rPr>
    </w:lvl>
    <w:lvl w:ilvl="5" w:tplc="25603504">
      <w:start w:val="1"/>
      <w:numFmt w:val="bullet"/>
      <w:lvlText w:val=""/>
      <w:lvlJc w:val="left"/>
      <w:pPr>
        <w:ind w:left="4320" w:hanging="360"/>
      </w:pPr>
      <w:rPr>
        <w:rFonts w:ascii="Wingdings" w:hAnsi="Wingdings" w:hint="default"/>
      </w:rPr>
    </w:lvl>
    <w:lvl w:ilvl="6" w:tplc="318073D8">
      <w:start w:val="1"/>
      <w:numFmt w:val="bullet"/>
      <w:lvlText w:val=""/>
      <w:lvlJc w:val="left"/>
      <w:pPr>
        <w:ind w:left="5040" w:hanging="360"/>
      </w:pPr>
      <w:rPr>
        <w:rFonts w:ascii="Symbol" w:hAnsi="Symbol" w:hint="default"/>
      </w:rPr>
    </w:lvl>
    <w:lvl w:ilvl="7" w:tplc="9338463C">
      <w:start w:val="1"/>
      <w:numFmt w:val="bullet"/>
      <w:lvlText w:val="o"/>
      <w:lvlJc w:val="left"/>
      <w:pPr>
        <w:ind w:left="5760" w:hanging="360"/>
      </w:pPr>
      <w:rPr>
        <w:rFonts w:ascii="Courier New" w:hAnsi="Courier New" w:hint="default"/>
      </w:rPr>
    </w:lvl>
    <w:lvl w:ilvl="8" w:tplc="D5BC1490">
      <w:start w:val="1"/>
      <w:numFmt w:val="bullet"/>
      <w:lvlText w:val=""/>
      <w:lvlJc w:val="left"/>
      <w:pPr>
        <w:ind w:left="6480" w:hanging="360"/>
      </w:pPr>
      <w:rPr>
        <w:rFonts w:ascii="Wingdings" w:hAnsi="Wingdings" w:hint="default"/>
      </w:rPr>
    </w:lvl>
  </w:abstractNum>
  <w:abstractNum w:abstractNumId="64" w15:restartNumberingAfterBreak="0">
    <w:nsid w:val="5130778E"/>
    <w:multiLevelType w:val="multilevel"/>
    <w:tmpl w:val="95CE9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4E60F9"/>
    <w:multiLevelType w:val="hybridMultilevel"/>
    <w:tmpl w:val="B072B348"/>
    <w:lvl w:ilvl="0" w:tplc="227C579C">
      <w:start w:val="1"/>
      <w:numFmt w:val="bullet"/>
      <w:lvlText w:val=""/>
      <w:lvlJc w:val="left"/>
      <w:pPr>
        <w:ind w:left="720" w:hanging="360"/>
      </w:pPr>
      <w:rPr>
        <w:rFonts w:ascii="Symbol" w:hAnsi="Symbol" w:hint="default"/>
      </w:rPr>
    </w:lvl>
    <w:lvl w:ilvl="1" w:tplc="61C2C538">
      <w:start w:val="1"/>
      <w:numFmt w:val="bullet"/>
      <w:lvlText w:val="o"/>
      <w:lvlJc w:val="left"/>
      <w:pPr>
        <w:ind w:left="1440" w:hanging="360"/>
      </w:pPr>
      <w:rPr>
        <w:rFonts w:ascii="Courier New" w:hAnsi="Courier New" w:hint="default"/>
      </w:rPr>
    </w:lvl>
    <w:lvl w:ilvl="2" w:tplc="8ACC2484">
      <w:start w:val="1"/>
      <w:numFmt w:val="bullet"/>
      <w:lvlText w:val=""/>
      <w:lvlJc w:val="left"/>
      <w:pPr>
        <w:ind w:left="2160" w:hanging="360"/>
      </w:pPr>
      <w:rPr>
        <w:rFonts w:ascii="Wingdings" w:hAnsi="Wingdings" w:hint="default"/>
      </w:rPr>
    </w:lvl>
    <w:lvl w:ilvl="3" w:tplc="31004184">
      <w:start w:val="1"/>
      <w:numFmt w:val="bullet"/>
      <w:lvlText w:val=""/>
      <w:lvlJc w:val="left"/>
      <w:pPr>
        <w:ind w:left="2880" w:hanging="360"/>
      </w:pPr>
      <w:rPr>
        <w:rFonts w:ascii="Symbol" w:hAnsi="Symbol" w:hint="default"/>
      </w:rPr>
    </w:lvl>
    <w:lvl w:ilvl="4" w:tplc="F4865828">
      <w:start w:val="1"/>
      <w:numFmt w:val="bullet"/>
      <w:lvlText w:val="o"/>
      <w:lvlJc w:val="left"/>
      <w:pPr>
        <w:ind w:left="3600" w:hanging="360"/>
      </w:pPr>
      <w:rPr>
        <w:rFonts w:ascii="Courier New" w:hAnsi="Courier New" w:hint="default"/>
      </w:rPr>
    </w:lvl>
    <w:lvl w:ilvl="5" w:tplc="54721BAC">
      <w:start w:val="1"/>
      <w:numFmt w:val="bullet"/>
      <w:lvlText w:val=""/>
      <w:lvlJc w:val="left"/>
      <w:pPr>
        <w:ind w:left="4320" w:hanging="360"/>
      </w:pPr>
      <w:rPr>
        <w:rFonts w:ascii="Wingdings" w:hAnsi="Wingdings" w:hint="default"/>
      </w:rPr>
    </w:lvl>
    <w:lvl w:ilvl="6" w:tplc="DD083F64">
      <w:start w:val="1"/>
      <w:numFmt w:val="bullet"/>
      <w:lvlText w:val=""/>
      <w:lvlJc w:val="left"/>
      <w:pPr>
        <w:ind w:left="5040" w:hanging="360"/>
      </w:pPr>
      <w:rPr>
        <w:rFonts w:ascii="Symbol" w:hAnsi="Symbol" w:hint="default"/>
      </w:rPr>
    </w:lvl>
    <w:lvl w:ilvl="7" w:tplc="64D0F800">
      <w:start w:val="1"/>
      <w:numFmt w:val="bullet"/>
      <w:lvlText w:val="o"/>
      <w:lvlJc w:val="left"/>
      <w:pPr>
        <w:ind w:left="5760" w:hanging="360"/>
      </w:pPr>
      <w:rPr>
        <w:rFonts w:ascii="Courier New" w:hAnsi="Courier New" w:hint="default"/>
      </w:rPr>
    </w:lvl>
    <w:lvl w:ilvl="8" w:tplc="D6D07E80">
      <w:start w:val="1"/>
      <w:numFmt w:val="bullet"/>
      <w:lvlText w:val=""/>
      <w:lvlJc w:val="left"/>
      <w:pPr>
        <w:ind w:left="6480" w:hanging="360"/>
      </w:pPr>
      <w:rPr>
        <w:rFonts w:ascii="Wingdings" w:hAnsi="Wingdings" w:hint="default"/>
      </w:rPr>
    </w:lvl>
  </w:abstractNum>
  <w:abstractNum w:abstractNumId="66" w15:restartNumberingAfterBreak="0">
    <w:nsid w:val="53925DFC"/>
    <w:multiLevelType w:val="hybridMultilevel"/>
    <w:tmpl w:val="EA929B6A"/>
    <w:lvl w:ilvl="0" w:tplc="DC789F06">
      <w:start w:val="1"/>
      <w:numFmt w:val="bullet"/>
      <w:lvlText w:val=""/>
      <w:lvlJc w:val="left"/>
      <w:pPr>
        <w:ind w:left="720" w:hanging="360"/>
      </w:pPr>
      <w:rPr>
        <w:rFonts w:ascii="Symbol" w:hAnsi="Symbol" w:hint="default"/>
      </w:rPr>
    </w:lvl>
    <w:lvl w:ilvl="1" w:tplc="16540DA4">
      <w:start w:val="1"/>
      <w:numFmt w:val="bullet"/>
      <w:lvlText w:val="o"/>
      <w:lvlJc w:val="left"/>
      <w:pPr>
        <w:ind w:left="1440" w:hanging="360"/>
      </w:pPr>
      <w:rPr>
        <w:rFonts w:ascii="Courier New" w:hAnsi="Courier New" w:hint="default"/>
      </w:rPr>
    </w:lvl>
    <w:lvl w:ilvl="2" w:tplc="95403B8C">
      <w:start w:val="1"/>
      <w:numFmt w:val="bullet"/>
      <w:lvlText w:val=""/>
      <w:lvlJc w:val="left"/>
      <w:pPr>
        <w:ind w:left="2160" w:hanging="360"/>
      </w:pPr>
      <w:rPr>
        <w:rFonts w:ascii="Wingdings" w:hAnsi="Wingdings" w:hint="default"/>
      </w:rPr>
    </w:lvl>
    <w:lvl w:ilvl="3" w:tplc="C15C76CC">
      <w:start w:val="1"/>
      <w:numFmt w:val="bullet"/>
      <w:lvlText w:val=""/>
      <w:lvlJc w:val="left"/>
      <w:pPr>
        <w:ind w:left="2880" w:hanging="360"/>
      </w:pPr>
      <w:rPr>
        <w:rFonts w:ascii="Symbol" w:hAnsi="Symbol" w:hint="default"/>
      </w:rPr>
    </w:lvl>
    <w:lvl w:ilvl="4" w:tplc="EF3ED77E">
      <w:start w:val="1"/>
      <w:numFmt w:val="bullet"/>
      <w:lvlText w:val="o"/>
      <w:lvlJc w:val="left"/>
      <w:pPr>
        <w:ind w:left="3600" w:hanging="360"/>
      </w:pPr>
      <w:rPr>
        <w:rFonts w:ascii="Courier New" w:hAnsi="Courier New" w:hint="default"/>
      </w:rPr>
    </w:lvl>
    <w:lvl w:ilvl="5" w:tplc="BC5C8A70">
      <w:start w:val="1"/>
      <w:numFmt w:val="bullet"/>
      <w:lvlText w:val=""/>
      <w:lvlJc w:val="left"/>
      <w:pPr>
        <w:ind w:left="4320" w:hanging="360"/>
      </w:pPr>
      <w:rPr>
        <w:rFonts w:ascii="Wingdings" w:hAnsi="Wingdings" w:hint="default"/>
      </w:rPr>
    </w:lvl>
    <w:lvl w:ilvl="6" w:tplc="514A0CF4">
      <w:start w:val="1"/>
      <w:numFmt w:val="bullet"/>
      <w:lvlText w:val=""/>
      <w:lvlJc w:val="left"/>
      <w:pPr>
        <w:ind w:left="5040" w:hanging="360"/>
      </w:pPr>
      <w:rPr>
        <w:rFonts w:ascii="Symbol" w:hAnsi="Symbol" w:hint="default"/>
      </w:rPr>
    </w:lvl>
    <w:lvl w:ilvl="7" w:tplc="40DA507E">
      <w:start w:val="1"/>
      <w:numFmt w:val="bullet"/>
      <w:lvlText w:val="o"/>
      <w:lvlJc w:val="left"/>
      <w:pPr>
        <w:ind w:left="5760" w:hanging="360"/>
      </w:pPr>
      <w:rPr>
        <w:rFonts w:ascii="Courier New" w:hAnsi="Courier New" w:hint="default"/>
      </w:rPr>
    </w:lvl>
    <w:lvl w:ilvl="8" w:tplc="70001FD6">
      <w:start w:val="1"/>
      <w:numFmt w:val="bullet"/>
      <w:lvlText w:val=""/>
      <w:lvlJc w:val="left"/>
      <w:pPr>
        <w:ind w:left="6480" w:hanging="360"/>
      </w:pPr>
      <w:rPr>
        <w:rFonts w:ascii="Wingdings" w:hAnsi="Wingdings" w:hint="default"/>
      </w:rPr>
    </w:lvl>
  </w:abstractNum>
  <w:abstractNum w:abstractNumId="67" w15:restartNumberingAfterBreak="0">
    <w:nsid w:val="53B960AC"/>
    <w:multiLevelType w:val="hybridMultilevel"/>
    <w:tmpl w:val="FFFFFFFF"/>
    <w:lvl w:ilvl="0" w:tplc="DBCCC006">
      <w:start w:val="1"/>
      <w:numFmt w:val="bullet"/>
      <w:lvlText w:val=""/>
      <w:lvlJc w:val="left"/>
      <w:pPr>
        <w:ind w:left="720" w:hanging="360"/>
      </w:pPr>
      <w:rPr>
        <w:rFonts w:ascii="Symbol" w:hAnsi="Symbol" w:hint="default"/>
      </w:rPr>
    </w:lvl>
    <w:lvl w:ilvl="1" w:tplc="34DA1EDC">
      <w:start w:val="1"/>
      <w:numFmt w:val="bullet"/>
      <w:lvlText w:val="o"/>
      <w:lvlJc w:val="left"/>
      <w:pPr>
        <w:ind w:left="1440" w:hanging="360"/>
      </w:pPr>
      <w:rPr>
        <w:rFonts w:ascii="Courier New" w:hAnsi="Courier New" w:hint="default"/>
      </w:rPr>
    </w:lvl>
    <w:lvl w:ilvl="2" w:tplc="5FE8B4A6">
      <w:start w:val="1"/>
      <w:numFmt w:val="bullet"/>
      <w:lvlText w:val=""/>
      <w:lvlJc w:val="left"/>
      <w:pPr>
        <w:ind w:left="2160" w:hanging="360"/>
      </w:pPr>
      <w:rPr>
        <w:rFonts w:ascii="Wingdings" w:hAnsi="Wingdings" w:hint="default"/>
      </w:rPr>
    </w:lvl>
    <w:lvl w:ilvl="3" w:tplc="EF8C8372">
      <w:start w:val="1"/>
      <w:numFmt w:val="bullet"/>
      <w:lvlText w:val=""/>
      <w:lvlJc w:val="left"/>
      <w:pPr>
        <w:ind w:left="2880" w:hanging="360"/>
      </w:pPr>
      <w:rPr>
        <w:rFonts w:ascii="Symbol" w:hAnsi="Symbol" w:hint="default"/>
      </w:rPr>
    </w:lvl>
    <w:lvl w:ilvl="4" w:tplc="1602BD50">
      <w:start w:val="1"/>
      <w:numFmt w:val="bullet"/>
      <w:lvlText w:val="o"/>
      <w:lvlJc w:val="left"/>
      <w:pPr>
        <w:ind w:left="3600" w:hanging="360"/>
      </w:pPr>
      <w:rPr>
        <w:rFonts w:ascii="Courier New" w:hAnsi="Courier New" w:hint="default"/>
      </w:rPr>
    </w:lvl>
    <w:lvl w:ilvl="5" w:tplc="39887176">
      <w:start w:val="1"/>
      <w:numFmt w:val="bullet"/>
      <w:lvlText w:val=""/>
      <w:lvlJc w:val="left"/>
      <w:pPr>
        <w:ind w:left="4320" w:hanging="360"/>
      </w:pPr>
      <w:rPr>
        <w:rFonts w:ascii="Wingdings" w:hAnsi="Wingdings" w:hint="default"/>
      </w:rPr>
    </w:lvl>
    <w:lvl w:ilvl="6" w:tplc="4B127650">
      <w:start w:val="1"/>
      <w:numFmt w:val="bullet"/>
      <w:lvlText w:val=""/>
      <w:lvlJc w:val="left"/>
      <w:pPr>
        <w:ind w:left="5040" w:hanging="360"/>
      </w:pPr>
      <w:rPr>
        <w:rFonts w:ascii="Symbol" w:hAnsi="Symbol" w:hint="default"/>
      </w:rPr>
    </w:lvl>
    <w:lvl w:ilvl="7" w:tplc="79FE69EC">
      <w:start w:val="1"/>
      <w:numFmt w:val="bullet"/>
      <w:lvlText w:val="o"/>
      <w:lvlJc w:val="left"/>
      <w:pPr>
        <w:ind w:left="5760" w:hanging="360"/>
      </w:pPr>
      <w:rPr>
        <w:rFonts w:ascii="Courier New" w:hAnsi="Courier New" w:hint="default"/>
      </w:rPr>
    </w:lvl>
    <w:lvl w:ilvl="8" w:tplc="250C9F74">
      <w:start w:val="1"/>
      <w:numFmt w:val="bullet"/>
      <w:lvlText w:val=""/>
      <w:lvlJc w:val="left"/>
      <w:pPr>
        <w:ind w:left="6480" w:hanging="360"/>
      </w:pPr>
      <w:rPr>
        <w:rFonts w:ascii="Wingdings" w:hAnsi="Wingdings" w:hint="default"/>
      </w:rPr>
    </w:lvl>
  </w:abstractNum>
  <w:abstractNum w:abstractNumId="68" w15:restartNumberingAfterBreak="0">
    <w:nsid w:val="5411A434"/>
    <w:multiLevelType w:val="hybridMultilevel"/>
    <w:tmpl w:val="CB2AC1D2"/>
    <w:lvl w:ilvl="0" w:tplc="7EBEBE12">
      <w:start w:val="1"/>
      <w:numFmt w:val="bullet"/>
      <w:lvlText w:val=""/>
      <w:lvlJc w:val="left"/>
      <w:pPr>
        <w:ind w:left="720" w:hanging="360"/>
      </w:pPr>
      <w:rPr>
        <w:rFonts w:ascii="Symbol" w:hAnsi="Symbol" w:hint="default"/>
      </w:rPr>
    </w:lvl>
    <w:lvl w:ilvl="1" w:tplc="3D42A120">
      <w:start w:val="1"/>
      <w:numFmt w:val="bullet"/>
      <w:lvlText w:val="o"/>
      <w:lvlJc w:val="left"/>
      <w:pPr>
        <w:ind w:left="1440" w:hanging="360"/>
      </w:pPr>
      <w:rPr>
        <w:rFonts w:ascii="Courier New" w:hAnsi="Courier New" w:hint="default"/>
      </w:rPr>
    </w:lvl>
    <w:lvl w:ilvl="2" w:tplc="EC866F36">
      <w:start w:val="1"/>
      <w:numFmt w:val="bullet"/>
      <w:lvlText w:val=""/>
      <w:lvlJc w:val="left"/>
      <w:pPr>
        <w:ind w:left="2160" w:hanging="360"/>
      </w:pPr>
      <w:rPr>
        <w:rFonts w:ascii="Wingdings" w:hAnsi="Wingdings" w:hint="default"/>
      </w:rPr>
    </w:lvl>
    <w:lvl w:ilvl="3" w:tplc="C71CF604">
      <w:start w:val="1"/>
      <w:numFmt w:val="bullet"/>
      <w:lvlText w:val=""/>
      <w:lvlJc w:val="left"/>
      <w:pPr>
        <w:ind w:left="2880" w:hanging="360"/>
      </w:pPr>
      <w:rPr>
        <w:rFonts w:ascii="Symbol" w:hAnsi="Symbol" w:hint="default"/>
      </w:rPr>
    </w:lvl>
    <w:lvl w:ilvl="4" w:tplc="A606D1D4">
      <w:start w:val="1"/>
      <w:numFmt w:val="bullet"/>
      <w:lvlText w:val="o"/>
      <w:lvlJc w:val="left"/>
      <w:pPr>
        <w:ind w:left="3600" w:hanging="360"/>
      </w:pPr>
      <w:rPr>
        <w:rFonts w:ascii="Courier New" w:hAnsi="Courier New" w:hint="default"/>
      </w:rPr>
    </w:lvl>
    <w:lvl w:ilvl="5" w:tplc="431A96EC">
      <w:start w:val="1"/>
      <w:numFmt w:val="bullet"/>
      <w:lvlText w:val=""/>
      <w:lvlJc w:val="left"/>
      <w:pPr>
        <w:ind w:left="4320" w:hanging="360"/>
      </w:pPr>
      <w:rPr>
        <w:rFonts w:ascii="Wingdings" w:hAnsi="Wingdings" w:hint="default"/>
      </w:rPr>
    </w:lvl>
    <w:lvl w:ilvl="6" w:tplc="49B07120">
      <w:start w:val="1"/>
      <w:numFmt w:val="bullet"/>
      <w:lvlText w:val=""/>
      <w:lvlJc w:val="left"/>
      <w:pPr>
        <w:ind w:left="5040" w:hanging="360"/>
      </w:pPr>
      <w:rPr>
        <w:rFonts w:ascii="Symbol" w:hAnsi="Symbol" w:hint="default"/>
      </w:rPr>
    </w:lvl>
    <w:lvl w:ilvl="7" w:tplc="67C67C62">
      <w:start w:val="1"/>
      <w:numFmt w:val="bullet"/>
      <w:lvlText w:val="o"/>
      <w:lvlJc w:val="left"/>
      <w:pPr>
        <w:ind w:left="5760" w:hanging="360"/>
      </w:pPr>
      <w:rPr>
        <w:rFonts w:ascii="Courier New" w:hAnsi="Courier New" w:hint="default"/>
      </w:rPr>
    </w:lvl>
    <w:lvl w:ilvl="8" w:tplc="40905D5C">
      <w:start w:val="1"/>
      <w:numFmt w:val="bullet"/>
      <w:lvlText w:val=""/>
      <w:lvlJc w:val="left"/>
      <w:pPr>
        <w:ind w:left="6480" w:hanging="360"/>
      </w:pPr>
      <w:rPr>
        <w:rFonts w:ascii="Wingdings" w:hAnsi="Wingdings" w:hint="default"/>
      </w:rPr>
    </w:lvl>
  </w:abstractNum>
  <w:abstractNum w:abstractNumId="69" w15:restartNumberingAfterBreak="0">
    <w:nsid w:val="580A99FB"/>
    <w:multiLevelType w:val="hybridMultilevel"/>
    <w:tmpl w:val="CB6437BE"/>
    <w:lvl w:ilvl="0" w:tplc="E45C2786">
      <w:start w:val="1"/>
      <w:numFmt w:val="bullet"/>
      <w:lvlText w:val=""/>
      <w:lvlJc w:val="left"/>
      <w:pPr>
        <w:ind w:left="720" w:hanging="360"/>
      </w:pPr>
      <w:rPr>
        <w:rFonts w:ascii="Symbol" w:hAnsi="Symbol" w:hint="default"/>
      </w:rPr>
    </w:lvl>
    <w:lvl w:ilvl="1" w:tplc="9E5E15DC">
      <w:start w:val="1"/>
      <w:numFmt w:val="bullet"/>
      <w:lvlText w:val="o"/>
      <w:lvlJc w:val="left"/>
      <w:pPr>
        <w:ind w:left="1440" w:hanging="360"/>
      </w:pPr>
      <w:rPr>
        <w:rFonts w:ascii="Courier New" w:hAnsi="Courier New" w:hint="default"/>
      </w:rPr>
    </w:lvl>
    <w:lvl w:ilvl="2" w:tplc="0E6C97D2">
      <w:start w:val="1"/>
      <w:numFmt w:val="bullet"/>
      <w:lvlText w:val=""/>
      <w:lvlJc w:val="left"/>
      <w:pPr>
        <w:ind w:left="2160" w:hanging="360"/>
      </w:pPr>
      <w:rPr>
        <w:rFonts w:ascii="Wingdings" w:hAnsi="Wingdings" w:hint="default"/>
      </w:rPr>
    </w:lvl>
    <w:lvl w:ilvl="3" w:tplc="EAD0EF12">
      <w:start w:val="1"/>
      <w:numFmt w:val="bullet"/>
      <w:lvlText w:val=""/>
      <w:lvlJc w:val="left"/>
      <w:pPr>
        <w:ind w:left="2880" w:hanging="360"/>
      </w:pPr>
      <w:rPr>
        <w:rFonts w:ascii="Symbol" w:hAnsi="Symbol" w:hint="default"/>
      </w:rPr>
    </w:lvl>
    <w:lvl w:ilvl="4" w:tplc="46E41776">
      <w:start w:val="1"/>
      <w:numFmt w:val="bullet"/>
      <w:lvlText w:val="o"/>
      <w:lvlJc w:val="left"/>
      <w:pPr>
        <w:ind w:left="3600" w:hanging="360"/>
      </w:pPr>
      <w:rPr>
        <w:rFonts w:ascii="Courier New" w:hAnsi="Courier New" w:hint="default"/>
      </w:rPr>
    </w:lvl>
    <w:lvl w:ilvl="5" w:tplc="807C731E">
      <w:start w:val="1"/>
      <w:numFmt w:val="bullet"/>
      <w:lvlText w:val=""/>
      <w:lvlJc w:val="left"/>
      <w:pPr>
        <w:ind w:left="4320" w:hanging="360"/>
      </w:pPr>
      <w:rPr>
        <w:rFonts w:ascii="Wingdings" w:hAnsi="Wingdings" w:hint="default"/>
      </w:rPr>
    </w:lvl>
    <w:lvl w:ilvl="6" w:tplc="A7AE291C">
      <w:start w:val="1"/>
      <w:numFmt w:val="bullet"/>
      <w:lvlText w:val=""/>
      <w:lvlJc w:val="left"/>
      <w:pPr>
        <w:ind w:left="5040" w:hanging="360"/>
      </w:pPr>
      <w:rPr>
        <w:rFonts w:ascii="Symbol" w:hAnsi="Symbol" w:hint="default"/>
      </w:rPr>
    </w:lvl>
    <w:lvl w:ilvl="7" w:tplc="613E01B2">
      <w:start w:val="1"/>
      <w:numFmt w:val="bullet"/>
      <w:lvlText w:val="o"/>
      <w:lvlJc w:val="left"/>
      <w:pPr>
        <w:ind w:left="5760" w:hanging="360"/>
      </w:pPr>
      <w:rPr>
        <w:rFonts w:ascii="Courier New" w:hAnsi="Courier New" w:hint="default"/>
      </w:rPr>
    </w:lvl>
    <w:lvl w:ilvl="8" w:tplc="4490B0DE">
      <w:start w:val="1"/>
      <w:numFmt w:val="bullet"/>
      <w:lvlText w:val=""/>
      <w:lvlJc w:val="left"/>
      <w:pPr>
        <w:ind w:left="6480" w:hanging="360"/>
      </w:pPr>
      <w:rPr>
        <w:rFonts w:ascii="Wingdings" w:hAnsi="Wingdings" w:hint="default"/>
      </w:rPr>
    </w:lvl>
  </w:abstractNum>
  <w:abstractNum w:abstractNumId="70" w15:restartNumberingAfterBreak="0">
    <w:nsid w:val="589C17CF"/>
    <w:multiLevelType w:val="hybridMultilevel"/>
    <w:tmpl w:val="285EE724"/>
    <w:lvl w:ilvl="0" w:tplc="E8BC059E">
      <w:start w:val="1"/>
      <w:numFmt w:val="bullet"/>
      <w:lvlText w:val=""/>
      <w:lvlJc w:val="left"/>
      <w:pPr>
        <w:ind w:left="2160" w:hanging="360"/>
      </w:pPr>
      <w:rPr>
        <w:rFonts w:ascii="Symbol" w:hAnsi="Symbol"/>
      </w:rPr>
    </w:lvl>
    <w:lvl w:ilvl="1" w:tplc="01986668">
      <w:start w:val="1"/>
      <w:numFmt w:val="bullet"/>
      <w:lvlText w:val=""/>
      <w:lvlJc w:val="left"/>
      <w:pPr>
        <w:ind w:left="2160" w:hanging="360"/>
      </w:pPr>
      <w:rPr>
        <w:rFonts w:ascii="Symbol" w:hAnsi="Symbol"/>
      </w:rPr>
    </w:lvl>
    <w:lvl w:ilvl="2" w:tplc="110EA060">
      <w:start w:val="1"/>
      <w:numFmt w:val="bullet"/>
      <w:lvlText w:val=""/>
      <w:lvlJc w:val="left"/>
      <w:pPr>
        <w:ind w:left="2160" w:hanging="360"/>
      </w:pPr>
      <w:rPr>
        <w:rFonts w:ascii="Symbol" w:hAnsi="Symbol"/>
      </w:rPr>
    </w:lvl>
    <w:lvl w:ilvl="3" w:tplc="29C26380">
      <w:start w:val="1"/>
      <w:numFmt w:val="bullet"/>
      <w:lvlText w:val=""/>
      <w:lvlJc w:val="left"/>
      <w:pPr>
        <w:ind w:left="2160" w:hanging="360"/>
      </w:pPr>
      <w:rPr>
        <w:rFonts w:ascii="Symbol" w:hAnsi="Symbol"/>
      </w:rPr>
    </w:lvl>
    <w:lvl w:ilvl="4" w:tplc="BB0ADFE4">
      <w:start w:val="1"/>
      <w:numFmt w:val="bullet"/>
      <w:lvlText w:val=""/>
      <w:lvlJc w:val="left"/>
      <w:pPr>
        <w:ind w:left="2160" w:hanging="360"/>
      </w:pPr>
      <w:rPr>
        <w:rFonts w:ascii="Symbol" w:hAnsi="Symbol"/>
      </w:rPr>
    </w:lvl>
    <w:lvl w:ilvl="5" w:tplc="EBF6CDD8">
      <w:start w:val="1"/>
      <w:numFmt w:val="bullet"/>
      <w:lvlText w:val=""/>
      <w:lvlJc w:val="left"/>
      <w:pPr>
        <w:ind w:left="2160" w:hanging="360"/>
      </w:pPr>
      <w:rPr>
        <w:rFonts w:ascii="Symbol" w:hAnsi="Symbol"/>
      </w:rPr>
    </w:lvl>
    <w:lvl w:ilvl="6" w:tplc="82B861CE">
      <w:start w:val="1"/>
      <w:numFmt w:val="bullet"/>
      <w:lvlText w:val=""/>
      <w:lvlJc w:val="left"/>
      <w:pPr>
        <w:ind w:left="2160" w:hanging="360"/>
      </w:pPr>
      <w:rPr>
        <w:rFonts w:ascii="Symbol" w:hAnsi="Symbol"/>
      </w:rPr>
    </w:lvl>
    <w:lvl w:ilvl="7" w:tplc="AC640806">
      <w:start w:val="1"/>
      <w:numFmt w:val="bullet"/>
      <w:lvlText w:val=""/>
      <w:lvlJc w:val="left"/>
      <w:pPr>
        <w:ind w:left="2160" w:hanging="360"/>
      </w:pPr>
      <w:rPr>
        <w:rFonts w:ascii="Symbol" w:hAnsi="Symbol"/>
      </w:rPr>
    </w:lvl>
    <w:lvl w:ilvl="8" w:tplc="3FA05B3A">
      <w:start w:val="1"/>
      <w:numFmt w:val="bullet"/>
      <w:lvlText w:val=""/>
      <w:lvlJc w:val="left"/>
      <w:pPr>
        <w:ind w:left="2160" w:hanging="360"/>
      </w:pPr>
      <w:rPr>
        <w:rFonts w:ascii="Symbol" w:hAnsi="Symbol"/>
      </w:rPr>
    </w:lvl>
  </w:abstractNum>
  <w:abstractNum w:abstractNumId="71" w15:restartNumberingAfterBreak="0">
    <w:nsid w:val="595E2141"/>
    <w:multiLevelType w:val="hybridMultilevel"/>
    <w:tmpl w:val="FFFFFFFF"/>
    <w:lvl w:ilvl="0" w:tplc="BB0C49A6">
      <w:start w:val="1"/>
      <w:numFmt w:val="bullet"/>
      <w:lvlText w:val=""/>
      <w:lvlJc w:val="left"/>
      <w:pPr>
        <w:ind w:left="720" w:hanging="360"/>
      </w:pPr>
      <w:rPr>
        <w:rFonts w:ascii="Symbol" w:hAnsi="Symbol" w:hint="default"/>
      </w:rPr>
    </w:lvl>
    <w:lvl w:ilvl="1" w:tplc="BCA8F85E">
      <w:start w:val="1"/>
      <w:numFmt w:val="bullet"/>
      <w:lvlText w:val="o"/>
      <w:lvlJc w:val="left"/>
      <w:pPr>
        <w:ind w:left="1440" w:hanging="360"/>
      </w:pPr>
      <w:rPr>
        <w:rFonts w:ascii="Courier New" w:hAnsi="Courier New" w:hint="default"/>
      </w:rPr>
    </w:lvl>
    <w:lvl w:ilvl="2" w:tplc="CE0EA20C">
      <w:start w:val="1"/>
      <w:numFmt w:val="bullet"/>
      <w:lvlText w:val=""/>
      <w:lvlJc w:val="left"/>
      <w:pPr>
        <w:ind w:left="2160" w:hanging="360"/>
      </w:pPr>
      <w:rPr>
        <w:rFonts w:ascii="Wingdings" w:hAnsi="Wingdings" w:hint="default"/>
      </w:rPr>
    </w:lvl>
    <w:lvl w:ilvl="3" w:tplc="0E505376">
      <w:start w:val="1"/>
      <w:numFmt w:val="bullet"/>
      <w:lvlText w:val=""/>
      <w:lvlJc w:val="left"/>
      <w:pPr>
        <w:ind w:left="2880" w:hanging="360"/>
      </w:pPr>
      <w:rPr>
        <w:rFonts w:ascii="Symbol" w:hAnsi="Symbol" w:hint="default"/>
      </w:rPr>
    </w:lvl>
    <w:lvl w:ilvl="4" w:tplc="5352C542">
      <w:start w:val="1"/>
      <w:numFmt w:val="bullet"/>
      <w:lvlText w:val="o"/>
      <w:lvlJc w:val="left"/>
      <w:pPr>
        <w:ind w:left="3600" w:hanging="360"/>
      </w:pPr>
      <w:rPr>
        <w:rFonts w:ascii="Courier New" w:hAnsi="Courier New" w:hint="default"/>
      </w:rPr>
    </w:lvl>
    <w:lvl w:ilvl="5" w:tplc="0E006E24">
      <w:start w:val="1"/>
      <w:numFmt w:val="bullet"/>
      <w:lvlText w:val=""/>
      <w:lvlJc w:val="left"/>
      <w:pPr>
        <w:ind w:left="4320" w:hanging="360"/>
      </w:pPr>
      <w:rPr>
        <w:rFonts w:ascii="Wingdings" w:hAnsi="Wingdings" w:hint="default"/>
      </w:rPr>
    </w:lvl>
    <w:lvl w:ilvl="6" w:tplc="D7B4C65C">
      <w:start w:val="1"/>
      <w:numFmt w:val="bullet"/>
      <w:lvlText w:val=""/>
      <w:lvlJc w:val="left"/>
      <w:pPr>
        <w:ind w:left="5040" w:hanging="360"/>
      </w:pPr>
      <w:rPr>
        <w:rFonts w:ascii="Symbol" w:hAnsi="Symbol" w:hint="default"/>
      </w:rPr>
    </w:lvl>
    <w:lvl w:ilvl="7" w:tplc="6B76F3DC">
      <w:start w:val="1"/>
      <w:numFmt w:val="bullet"/>
      <w:lvlText w:val="o"/>
      <w:lvlJc w:val="left"/>
      <w:pPr>
        <w:ind w:left="5760" w:hanging="360"/>
      </w:pPr>
      <w:rPr>
        <w:rFonts w:ascii="Courier New" w:hAnsi="Courier New" w:hint="default"/>
      </w:rPr>
    </w:lvl>
    <w:lvl w:ilvl="8" w:tplc="E766CEEC">
      <w:start w:val="1"/>
      <w:numFmt w:val="bullet"/>
      <w:lvlText w:val=""/>
      <w:lvlJc w:val="left"/>
      <w:pPr>
        <w:ind w:left="6480" w:hanging="360"/>
      </w:pPr>
      <w:rPr>
        <w:rFonts w:ascii="Wingdings" w:hAnsi="Wingdings" w:hint="default"/>
      </w:rPr>
    </w:lvl>
  </w:abstractNum>
  <w:abstractNum w:abstractNumId="72" w15:restartNumberingAfterBreak="0">
    <w:nsid w:val="5A32D538"/>
    <w:multiLevelType w:val="hybridMultilevel"/>
    <w:tmpl w:val="498CE2C0"/>
    <w:lvl w:ilvl="0" w:tplc="92461844">
      <w:start w:val="1"/>
      <w:numFmt w:val="bullet"/>
      <w:lvlText w:val=""/>
      <w:lvlJc w:val="left"/>
      <w:pPr>
        <w:ind w:left="720" w:hanging="360"/>
      </w:pPr>
      <w:rPr>
        <w:rFonts w:ascii="Symbol" w:hAnsi="Symbol" w:hint="default"/>
      </w:rPr>
    </w:lvl>
    <w:lvl w:ilvl="1" w:tplc="44D898EC">
      <w:start w:val="1"/>
      <w:numFmt w:val="bullet"/>
      <w:lvlText w:val="o"/>
      <w:lvlJc w:val="left"/>
      <w:pPr>
        <w:ind w:left="1440" w:hanging="360"/>
      </w:pPr>
      <w:rPr>
        <w:rFonts w:ascii="Courier New" w:hAnsi="Courier New" w:hint="default"/>
      </w:rPr>
    </w:lvl>
    <w:lvl w:ilvl="2" w:tplc="437093F6">
      <w:start w:val="1"/>
      <w:numFmt w:val="bullet"/>
      <w:lvlText w:val=""/>
      <w:lvlJc w:val="left"/>
      <w:pPr>
        <w:ind w:left="2160" w:hanging="360"/>
      </w:pPr>
      <w:rPr>
        <w:rFonts w:ascii="Wingdings" w:hAnsi="Wingdings" w:hint="default"/>
      </w:rPr>
    </w:lvl>
    <w:lvl w:ilvl="3" w:tplc="E042E1D0">
      <w:start w:val="1"/>
      <w:numFmt w:val="bullet"/>
      <w:lvlText w:val=""/>
      <w:lvlJc w:val="left"/>
      <w:pPr>
        <w:ind w:left="2880" w:hanging="360"/>
      </w:pPr>
      <w:rPr>
        <w:rFonts w:ascii="Symbol" w:hAnsi="Symbol" w:hint="default"/>
      </w:rPr>
    </w:lvl>
    <w:lvl w:ilvl="4" w:tplc="8AEE3556">
      <w:start w:val="1"/>
      <w:numFmt w:val="bullet"/>
      <w:lvlText w:val="o"/>
      <w:lvlJc w:val="left"/>
      <w:pPr>
        <w:ind w:left="3600" w:hanging="360"/>
      </w:pPr>
      <w:rPr>
        <w:rFonts w:ascii="Courier New" w:hAnsi="Courier New" w:hint="default"/>
      </w:rPr>
    </w:lvl>
    <w:lvl w:ilvl="5" w:tplc="775451D2">
      <w:start w:val="1"/>
      <w:numFmt w:val="bullet"/>
      <w:lvlText w:val=""/>
      <w:lvlJc w:val="left"/>
      <w:pPr>
        <w:ind w:left="4320" w:hanging="360"/>
      </w:pPr>
      <w:rPr>
        <w:rFonts w:ascii="Wingdings" w:hAnsi="Wingdings" w:hint="default"/>
      </w:rPr>
    </w:lvl>
    <w:lvl w:ilvl="6" w:tplc="383CAF38">
      <w:start w:val="1"/>
      <w:numFmt w:val="bullet"/>
      <w:lvlText w:val=""/>
      <w:lvlJc w:val="left"/>
      <w:pPr>
        <w:ind w:left="5040" w:hanging="360"/>
      </w:pPr>
      <w:rPr>
        <w:rFonts w:ascii="Symbol" w:hAnsi="Symbol" w:hint="default"/>
      </w:rPr>
    </w:lvl>
    <w:lvl w:ilvl="7" w:tplc="7F6A9EE0">
      <w:start w:val="1"/>
      <w:numFmt w:val="bullet"/>
      <w:lvlText w:val="o"/>
      <w:lvlJc w:val="left"/>
      <w:pPr>
        <w:ind w:left="5760" w:hanging="360"/>
      </w:pPr>
      <w:rPr>
        <w:rFonts w:ascii="Courier New" w:hAnsi="Courier New" w:hint="default"/>
      </w:rPr>
    </w:lvl>
    <w:lvl w:ilvl="8" w:tplc="A922F37A">
      <w:start w:val="1"/>
      <w:numFmt w:val="bullet"/>
      <w:lvlText w:val=""/>
      <w:lvlJc w:val="left"/>
      <w:pPr>
        <w:ind w:left="6480" w:hanging="360"/>
      </w:pPr>
      <w:rPr>
        <w:rFonts w:ascii="Wingdings" w:hAnsi="Wingdings" w:hint="default"/>
      </w:rPr>
    </w:lvl>
  </w:abstractNum>
  <w:abstractNum w:abstractNumId="73" w15:restartNumberingAfterBreak="0">
    <w:nsid w:val="5ABD6D98"/>
    <w:multiLevelType w:val="hybridMultilevel"/>
    <w:tmpl w:val="A880BB66"/>
    <w:lvl w:ilvl="0" w:tplc="D56AEEB0">
      <w:start w:val="1"/>
      <w:numFmt w:val="bullet"/>
      <w:lvlText w:val=""/>
      <w:lvlJc w:val="left"/>
      <w:pPr>
        <w:ind w:left="1080" w:hanging="360"/>
      </w:pPr>
      <w:rPr>
        <w:rFonts w:ascii="Symbol" w:hAnsi="Symbol" w:hint="default"/>
      </w:rPr>
    </w:lvl>
    <w:lvl w:ilvl="1" w:tplc="6BDA1220">
      <w:start w:val="1"/>
      <w:numFmt w:val="bullet"/>
      <w:lvlText w:val="o"/>
      <w:lvlJc w:val="left"/>
      <w:pPr>
        <w:ind w:left="1800" w:hanging="360"/>
      </w:pPr>
      <w:rPr>
        <w:rFonts w:ascii="Courier New" w:hAnsi="Courier New" w:hint="default"/>
      </w:rPr>
    </w:lvl>
    <w:lvl w:ilvl="2" w:tplc="BECC38C4">
      <w:start w:val="1"/>
      <w:numFmt w:val="bullet"/>
      <w:lvlText w:val=""/>
      <w:lvlJc w:val="left"/>
      <w:pPr>
        <w:ind w:left="2520" w:hanging="360"/>
      </w:pPr>
      <w:rPr>
        <w:rFonts w:ascii="Wingdings" w:hAnsi="Wingdings" w:hint="default"/>
      </w:rPr>
    </w:lvl>
    <w:lvl w:ilvl="3" w:tplc="3ABEFC3E">
      <w:start w:val="1"/>
      <w:numFmt w:val="bullet"/>
      <w:lvlText w:val=""/>
      <w:lvlJc w:val="left"/>
      <w:pPr>
        <w:ind w:left="3240" w:hanging="360"/>
      </w:pPr>
      <w:rPr>
        <w:rFonts w:ascii="Symbol" w:hAnsi="Symbol" w:hint="default"/>
      </w:rPr>
    </w:lvl>
    <w:lvl w:ilvl="4" w:tplc="86C816EE">
      <w:start w:val="1"/>
      <w:numFmt w:val="bullet"/>
      <w:lvlText w:val="o"/>
      <w:lvlJc w:val="left"/>
      <w:pPr>
        <w:ind w:left="3960" w:hanging="360"/>
      </w:pPr>
      <w:rPr>
        <w:rFonts w:ascii="Courier New" w:hAnsi="Courier New" w:hint="default"/>
      </w:rPr>
    </w:lvl>
    <w:lvl w:ilvl="5" w:tplc="19680964">
      <w:start w:val="1"/>
      <w:numFmt w:val="bullet"/>
      <w:lvlText w:val=""/>
      <w:lvlJc w:val="left"/>
      <w:pPr>
        <w:ind w:left="4680" w:hanging="360"/>
      </w:pPr>
      <w:rPr>
        <w:rFonts w:ascii="Wingdings" w:hAnsi="Wingdings" w:hint="default"/>
      </w:rPr>
    </w:lvl>
    <w:lvl w:ilvl="6" w:tplc="816450DE">
      <w:start w:val="1"/>
      <w:numFmt w:val="bullet"/>
      <w:lvlText w:val=""/>
      <w:lvlJc w:val="left"/>
      <w:pPr>
        <w:ind w:left="5400" w:hanging="360"/>
      </w:pPr>
      <w:rPr>
        <w:rFonts w:ascii="Symbol" w:hAnsi="Symbol" w:hint="default"/>
      </w:rPr>
    </w:lvl>
    <w:lvl w:ilvl="7" w:tplc="CD9EDCC0">
      <w:start w:val="1"/>
      <w:numFmt w:val="bullet"/>
      <w:lvlText w:val="o"/>
      <w:lvlJc w:val="left"/>
      <w:pPr>
        <w:ind w:left="6120" w:hanging="360"/>
      </w:pPr>
      <w:rPr>
        <w:rFonts w:ascii="Courier New" w:hAnsi="Courier New" w:hint="default"/>
      </w:rPr>
    </w:lvl>
    <w:lvl w:ilvl="8" w:tplc="39143E7C">
      <w:start w:val="1"/>
      <w:numFmt w:val="bullet"/>
      <w:lvlText w:val=""/>
      <w:lvlJc w:val="left"/>
      <w:pPr>
        <w:ind w:left="6840" w:hanging="360"/>
      </w:pPr>
      <w:rPr>
        <w:rFonts w:ascii="Wingdings" w:hAnsi="Wingdings" w:hint="default"/>
      </w:rPr>
    </w:lvl>
  </w:abstractNum>
  <w:abstractNum w:abstractNumId="74" w15:restartNumberingAfterBreak="0">
    <w:nsid w:val="5CD058DD"/>
    <w:multiLevelType w:val="hybridMultilevel"/>
    <w:tmpl w:val="BD6431CE"/>
    <w:lvl w:ilvl="0" w:tplc="0B260058">
      <w:start w:val="1"/>
      <w:numFmt w:val="bullet"/>
      <w:lvlText w:val=""/>
      <w:lvlJc w:val="left"/>
      <w:pPr>
        <w:ind w:left="2160" w:hanging="360"/>
      </w:pPr>
      <w:rPr>
        <w:rFonts w:ascii="Symbol" w:hAnsi="Symbol"/>
      </w:rPr>
    </w:lvl>
    <w:lvl w:ilvl="1" w:tplc="7C5686DC">
      <w:start w:val="1"/>
      <w:numFmt w:val="bullet"/>
      <w:lvlText w:val=""/>
      <w:lvlJc w:val="left"/>
      <w:pPr>
        <w:ind w:left="2160" w:hanging="360"/>
      </w:pPr>
      <w:rPr>
        <w:rFonts w:ascii="Symbol" w:hAnsi="Symbol"/>
      </w:rPr>
    </w:lvl>
    <w:lvl w:ilvl="2" w:tplc="257A33F0">
      <w:start w:val="1"/>
      <w:numFmt w:val="bullet"/>
      <w:lvlText w:val=""/>
      <w:lvlJc w:val="left"/>
      <w:pPr>
        <w:ind w:left="2160" w:hanging="360"/>
      </w:pPr>
      <w:rPr>
        <w:rFonts w:ascii="Symbol" w:hAnsi="Symbol"/>
      </w:rPr>
    </w:lvl>
    <w:lvl w:ilvl="3" w:tplc="E54633B2">
      <w:start w:val="1"/>
      <w:numFmt w:val="bullet"/>
      <w:lvlText w:val=""/>
      <w:lvlJc w:val="left"/>
      <w:pPr>
        <w:ind w:left="2160" w:hanging="360"/>
      </w:pPr>
      <w:rPr>
        <w:rFonts w:ascii="Symbol" w:hAnsi="Symbol"/>
      </w:rPr>
    </w:lvl>
    <w:lvl w:ilvl="4" w:tplc="B3E4E932">
      <w:start w:val="1"/>
      <w:numFmt w:val="bullet"/>
      <w:lvlText w:val=""/>
      <w:lvlJc w:val="left"/>
      <w:pPr>
        <w:ind w:left="2160" w:hanging="360"/>
      </w:pPr>
      <w:rPr>
        <w:rFonts w:ascii="Symbol" w:hAnsi="Symbol"/>
      </w:rPr>
    </w:lvl>
    <w:lvl w:ilvl="5" w:tplc="B630FEAA">
      <w:start w:val="1"/>
      <w:numFmt w:val="bullet"/>
      <w:lvlText w:val=""/>
      <w:lvlJc w:val="left"/>
      <w:pPr>
        <w:ind w:left="2160" w:hanging="360"/>
      </w:pPr>
      <w:rPr>
        <w:rFonts w:ascii="Symbol" w:hAnsi="Symbol"/>
      </w:rPr>
    </w:lvl>
    <w:lvl w:ilvl="6" w:tplc="6142BFD2">
      <w:start w:val="1"/>
      <w:numFmt w:val="bullet"/>
      <w:lvlText w:val=""/>
      <w:lvlJc w:val="left"/>
      <w:pPr>
        <w:ind w:left="2160" w:hanging="360"/>
      </w:pPr>
      <w:rPr>
        <w:rFonts w:ascii="Symbol" w:hAnsi="Symbol"/>
      </w:rPr>
    </w:lvl>
    <w:lvl w:ilvl="7" w:tplc="8E04A9D6">
      <w:start w:val="1"/>
      <w:numFmt w:val="bullet"/>
      <w:lvlText w:val=""/>
      <w:lvlJc w:val="left"/>
      <w:pPr>
        <w:ind w:left="2160" w:hanging="360"/>
      </w:pPr>
      <w:rPr>
        <w:rFonts w:ascii="Symbol" w:hAnsi="Symbol"/>
      </w:rPr>
    </w:lvl>
    <w:lvl w:ilvl="8" w:tplc="031CB6C0">
      <w:start w:val="1"/>
      <w:numFmt w:val="bullet"/>
      <w:lvlText w:val=""/>
      <w:lvlJc w:val="left"/>
      <w:pPr>
        <w:ind w:left="2160" w:hanging="360"/>
      </w:pPr>
      <w:rPr>
        <w:rFonts w:ascii="Symbol" w:hAnsi="Symbol"/>
      </w:rPr>
    </w:lvl>
  </w:abstractNum>
  <w:abstractNum w:abstractNumId="75" w15:restartNumberingAfterBreak="0">
    <w:nsid w:val="6120A8F1"/>
    <w:multiLevelType w:val="hybridMultilevel"/>
    <w:tmpl w:val="0DBAEF9C"/>
    <w:lvl w:ilvl="0" w:tplc="0EECAEF6">
      <w:start w:val="1"/>
      <w:numFmt w:val="bullet"/>
      <w:lvlText w:val=""/>
      <w:lvlJc w:val="left"/>
      <w:pPr>
        <w:ind w:left="720" w:hanging="360"/>
      </w:pPr>
      <w:rPr>
        <w:rFonts w:ascii="Symbol" w:hAnsi="Symbol" w:hint="default"/>
      </w:rPr>
    </w:lvl>
    <w:lvl w:ilvl="1" w:tplc="A20668CC">
      <w:start w:val="1"/>
      <w:numFmt w:val="bullet"/>
      <w:lvlText w:val="o"/>
      <w:lvlJc w:val="left"/>
      <w:pPr>
        <w:ind w:left="1440" w:hanging="360"/>
      </w:pPr>
      <w:rPr>
        <w:rFonts w:ascii="Courier New" w:hAnsi="Courier New" w:hint="default"/>
      </w:rPr>
    </w:lvl>
    <w:lvl w:ilvl="2" w:tplc="E6E0E724">
      <w:start w:val="1"/>
      <w:numFmt w:val="bullet"/>
      <w:lvlText w:val=""/>
      <w:lvlJc w:val="left"/>
      <w:pPr>
        <w:ind w:left="2160" w:hanging="360"/>
      </w:pPr>
      <w:rPr>
        <w:rFonts w:ascii="Wingdings" w:hAnsi="Wingdings" w:hint="default"/>
      </w:rPr>
    </w:lvl>
    <w:lvl w:ilvl="3" w:tplc="15A25D86">
      <w:start w:val="1"/>
      <w:numFmt w:val="bullet"/>
      <w:lvlText w:val=""/>
      <w:lvlJc w:val="left"/>
      <w:pPr>
        <w:ind w:left="2880" w:hanging="360"/>
      </w:pPr>
      <w:rPr>
        <w:rFonts w:ascii="Symbol" w:hAnsi="Symbol" w:hint="default"/>
      </w:rPr>
    </w:lvl>
    <w:lvl w:ilvl="4" w:tplc="5D34F334">
      <w:start w:val="1"/>
      <w:numFmt w:val="bullet"/>
      <w:lvlText w:val="o"/>
      <w:lvlJc w:val="left"/>
      <w:pPr>
        <w:ind w:left="3600" w:hanging="360"/>
      </w:pPr>
      <w:rPr>
        <w:rFonts w:ascii="Courier New" w:hAnsi="Courier New" w:hint="default"/>
      </w:rPr>
    </w:lvl>
    <w:lvl w:ilvl="5" w:tplc="B3E865E0">
      <w:start w:val="1"/>
      <w:numFmt w:val="bullet"/>
      <w:lvlText w:val=""/>
      <w:lvlJc w:val="left"/>
      <w:pPr>
        <w:ind w:left="4320" w:hanging="360"/>
      </w:pPr>
      <w:rPr>
        <w:rFonts w:ascii="Wingdings" w:hAnsi="Wingdings" w:hint="default"/>
      </w:rPr>
    </w:lvl>
    <w:lvl w:ilvl="6" w:tplc="A2F86E4C">
      <w:start w:val="1"/>
      <w:numFmt w:val="bullet"/>
      <w:lvlText w:val=""/>
      <w:lvlJc w:val="left"/>
      <w:pPr>
        <w:ind w:left="5040" w:hanging="360"/>
      </w:pPr>
      <w:rPr>
        <w:rFonts w:ascii="Symbol" w:hAnsi="Symbol" w:hint="default"/>
      </w:rPr>
    </w:lvl>
    <w:lvl w:ilvl="7" w:tplc="D3005E78">
      <w:start w:val="1"/>
      <w:numFmt w:val="bullet"/>
      <w:lvlText w:val="o"/>
      <w:lvlJc w:val="left"/>
      <w:pPr>
        <w:ind w:left="5760" w:hanging="360"/>
      </w:pPr>
      <w:rPr>
        <w:rFonts w:ascii="Courier New" w:hAnsi="Courier New" w:hint="default"/>
      </w:rPr>
    </w:lvl>
    <w:lvl w:ilvl="8" w:tplc="84309D2A">
      <w:start w:val="1"/>
      <w:numFmt w:val="bullet"/>
      <w:lvlText w:val=""/>
      <w:lvlJc w:val="left"/>
      <w:pPr>
        <w:ind w:left="6480" w:hanging="360"/>
      </w:pPr>
      <w:rPr>
        <w:rFonts w:ascii="Wingdings" w:hAnsi="Wingdings" w:hint="default"/>
      </w:rPr>
    </w:lvl>
  </w:abstractNum>
  <w:abstractNum w:abstractNumId="76" w15:restartNumberingAfterBreak="0">
    <w:nsid w:val="614363C6"/>
    <w:multiLevelType w:val="hybridMultilevel"/>
    <w:tmpl w:val="93C8D668"/>
    <w:lvl w:ilvl="0" w:tplc="E2881994">
      <w:start w:val="1"/>
      <w:numFmt w:val="bullet"/>
      <w:lvlText w:val=""/>
      <w:lvlJc w:val="left"/>
      <w:pPr>
        <w:ind w:left="720" w:hanging="360"/>
      </w:pPr>
      <w:rPr>
        <w:rFonts w:ascii="Symbol" w:hAnsi="Symbol" w:hint="default"/>
      </w:rPr>
    </w:lvl>
    <w:lvl w:ilvl="1" w:tplc="CB82DB66">
      <w:start w:val="1"/>
      <w:numFmt w:val="bullet"/>
      <w:lvlText w:val="o"/>
      <w:lvlJc w:val="left"/>
      <w:pPr>
        <w:ind w:left="1440" w:hanging="360"/>
      </w:pPr>
      <w:rPr>
        <w:rFonts w:ascii="Courier New" w:hAnsi="Courier New" w:hint="default"/>
      </w:rPr>
    </w:lvl>
    <w:lvl w:ilvl="2" w:tplc="6484A104">
      <w:start w:val="1"/>
      <w:numFmt w:val="bullet"/>
      <w:lvlText w:val=""/>
      <w:lvlJc w:val="left"/>
      <w:pPr>
        <w:ind w:left="2160" w:hanging="360"/>
      </w:pPr>
      <w:rPr>
        <w:rFonts w:ascii="Wingdings" w:hAnsi="Wingdings" w:hint="default"/>
      </w:rPr>
    </w:lvl>
    <w:lvl w:ilvl="3" w:tplc="9440E6E8">
      <w:start w:val="1"/>
      <w:numFmt w:val="bullet"/>
      <w:lvlText w:val=""/>
      <w:lvlJc w:val="left"/>
      <w:pPr>
        <w:ind w:left="2880" w:hanging="360"/>
      </w:pPr>
      <w:rPr>
        <w:rFonts w:ascii="Symbol" w:hAnsi="Symbol" w:hint="default"/>
      </w:rPr>
    </w:lvl>
    <w:lvl w:ilvl="4" w:tplc="0372ACE8">
      <w:start w:val="1"/>
      <w:numFmt w:val="bullet"/>
      <w:lvlText w:val="o"/>
      <w:lvlJc w:val="left"/>
      <w:pPr>
        <w:ind w:left="3600" w:hanging="360"/>
      </w:pPr>
      <w:rPr>
        <w:rFonts w:ascii="Courier New" w:hAnsi="Courier New" w:hint="default"/>
      </w:rPr>
    </w:lvl>
    <w:lvl w:ilvl="5" w:tplc="D16A833C">
      <w:start w:val="1"/>
      <w:numFmt w:val="bullet"/>
      <w:lvlText w:val=""/>
      <w:lvlJc w:val="left"/>
      <w:pPr>
        <w:ind w:left="4320" w:hanging="360"/>
      </w:pPr>
      <w:rPr>
        <w:rFonts w:ascii="Wingdings" w:hAnsi="Wingdings" w:hint="default"/>
      </w:rPr>
    </w:lvl>
    <w:lvl w:ilvl="6" w:tplc="274870AE">
      <w:start w:val="1"/>
      <w:numFmt w:val="bullet"/>
      <w:lvlText w:val=""/>
      <w:lvlJc w:val="left"/>
      <w:pPr>
        <w:ind w:left="5040" w:hanging="360"/>
      </w:pPr>
      <w:rPr>
        <w:rFonts w:ascii="Symbol" w:hAnsi="Symbol" w:hint="default"/>
      </w:rPr>
    </w:lvl>
    <w:lvl w:ilvl="7" w:tplc="2BAE07CC">
      <w:start w:val="1"/>
      <w:numFmt w:val="bullet"/>
      <w:lvlText w:val="o"/>
      <w:lvlJc w:val="left"/>
      <w:pPr>
        <w:ind w:left="5760" w:hanging="360"/>
      </w:pPr>
      <w:rPr>
        <w:rFonts w:ascii="Courier New" w:hAnsi="Courier New" w:hint="default"/>
      </w:rPr>
    </w:lvl>
    <w:lvl w:ilvl="8" w:tplc="860E29E8">
      <w:start w:val="1"/>
      <w:numFmt w:val="bullet"/>
      <w:lvlText w:val=""/>
      <w:lvlJc w:val="left"/>
      <w:pPr>
        <w:ind w:left="6480" w:hanging="360"/>
      </w:pPr>
      <w:rPr>
        <w:rFonts w:ascii="Wingdings" w:hAnsi="Wingdings" w:hint="default"/>
      </w:rPr>
    </w:lvl>
  </w:abstractNum>
  <w:abstractNum w:abstractNumId="77" w15:restartNumberingAfterBreak="0">
    <w:nsid w:val="61E73C3D"/>
    <w:multiLevelType w:val="hybridMultilevel"/>
    <w:tmpl w:val="54AEF94E"/>
    <w:lvl w:ilvl="0" w:tplc="E7F2D708">
      <w:start w:val="1"/>
      <w:numFmt w:val="bullet"/>
      <w:lvlText w:val=""/>
      <w:lvlJc w:val="left"/>
      <w:pPr>
        <w:ind w:left="720" w:hanging="360"/>
      </w:pPr>
      <w:rPr>
        <w:rFonts w:ascii="Symbol" w:hAnsi="Symbol" w:hint="default"/>
      </w:rPr>
    </w:lvl>
    <w:lvl w:ilvl="1" w:tplc="C59A24D6">
      <w:start w:val="1"/>
      <w:numFmt w:val="bullet"/>
      <w:lvlText w:val="o"/>
      <w:lvlJc w:val="left"/>
      <w:pPr>
        <w:ind w:left="1440" w:hanging="360"/>
      </w:pPr>
      <w:rPr>
        <w:rFonts w:ascii="Courier New" w:hAnsi="Courier New" w:hint="default"/>
      </w:rPr>
    </w:lvl>
    <w:lvl w:ilvl="2" w:tplc="A84A9786">
      <w:start w:val="1"/>
      <w:numFmt w:val="bullet"/>
      <w:lvlText w:val=""/>
      <w:lvlJc w:val="left"/>
      <w:pPr>
        <w:ind w:left="2160" w:hanging="360"/>
      </w:pPr>
      <w:rPr>
        <w:rFonts w:ascii="Wingdings" w:hAnsi="Wingdings" w:hint="default"/>
      </w:rPr>
    </w:lvl>
    <w:lvl w:ilvl="3" w:tplc="690C5176">
      <w:start w:val="1"/>
      <w:numFmt w:val="bullet"/>
      <w:lvlText w:val=""/>
      <w:lvlJc w:val="left"/>
      <w:pPr>
        <w:ind w:left="2880" w:hanging="360"/>
      </w:pPr>
      <w:rPr>
        <w:rFonts w:ascii="Symbol" w:hAnsi="Symbol" w:hint="default"/>
      </w:rPr>
    </w:lvl>
    <w:lvl w:ilvl="4" w:tplc="AFD04548">
      <w:start w:val="1"/>
      <w:numFmt w:val="bullet"/>
      <w:lvlText w:val="o"/>
      <w:lvlJc w:val="left"/>
      <w:pPr>
        <w:ind w:left="3600" w:hanging="360"/>
      </w:pPr>
      <w:rPr>
        <w:rFonts w:ascii="Courier New" w:hAnsi="Courier New" w:hint="default"/>
      </w:rPr>
    </w:lvl>
    <w:lvl w:ilvl="5" w:tplc="7292D7AC">
      <w:start w:val="1"/>
      <w:numFmt w:val="bullet"/>
      <w:lvlText w:val=""/>
      <w:lvlJc w:val="left"/>
      <w:pPr>
        <w:ind w:left="4320" w:hanging="360"/>
      </w:pPr>
      <w:rPr>
        <w:rFonts w:ascii="Wingdings" w:hAnsi="Wingdings" w:hint="default"/>
      </w:rPr>
    </w:lvl>
    <w:lvl w:ilvl="6" w:tplc="8E000B62">
      <w:start w:val="1"/>
      <w:numFmt w:val="bullet"/>
      <w:lvlText w:val=""/>
      <w:lvlJc w:val="left"/>
      <w:pPr>
        <w:ind w:left="5040" w:hanging="360"/>
      </w:pPr>
      <w:rPr>
        <w:rFonts w:ascii="Symbol" w:hAnsi="Symbol" w:hint="default"/>
      </w:rPr>
    </w:lvl>
    <w:lvl w:ilvl="7" w:tplc="2A0A43C2">
      <w:start w:val="1"/>
      <w:numFmt w:val="bullet"/>
      <w:lvlText w:val="o"/>
      <w:lvlJc w:val="left"/>
      <w:pPr>
        <w:ind w:left="5760" w:hanging="360"/>
      </w:pPr>
      <w:rPr>
        <w:rFonts w:ascii="Courier New" w:hAnsi="Courier New" w:hint="default"/>
      </w:rPr>
    </w:lvl>
    <w:lvl w:ilvl="8" w:tplc="DE6A47D6">
      <w:start w:val="1"/>
      <w:numFmt w:val="bullet"/>
      <w:lvlText w:val=""/>
      <w:lvlJc w:val="left"/>
      <w:pPr>
        <w:ind w:left="6480" w:hanging="360"/>
      </w:pPr>
      <w:rPr>
        <w:rFonts w:ascii="Wingdings" w:hAnsi="Wingdings" w:hint="default"/>
      </w:rPr>
    </w:lvl>
  </w:abstractNum>
  <w:abstractNum w:abstractNumId="78" w15:restartNumberingAfterBreak="0">
    <w:nsid w:val="62376892"/>
    <w:multiLevelType w:val="hybridMultilevel"/>
    <w:tmpl w:val="A4F0266E"/>
    <w:lvl w:ilvl="0" w:tplc="CB225448">
      <w:start w:val="1"/>
      <w:numFmt w:val="bullet"/>
      <w:lvlText w:val=""/>
      <w:lvlJc w:val="left"/>
      <w:pPr>
        <w:ind w:left="720" w:hanging="360"/>
      </w:pPr>
      <w:rPr>
        <w:rFonts w:ascii="Symbol" w:hAnsi="Symbol" w:hint="default"/>
      </w:rPr>
    </w:lvl>
    <w:lvl w:ilvl="1" w:tplc="E62E1518">
      <w:start w:val="1"/>
      <w:numFmt w:val="bullet"/>
      <w:lvlText w:val="o"/>
      <w:lvlJc w:val="left"/>
      <w:pPr>
        <w:ind w:left="1440" w:hanging="360"/>
      </w:pPr>
      <w:rPr>
        <w:rFonts w:ascii="Courier New" w:hAnsi="Courier New" w:hint="default"/>
      </w:rPr>
    </w:lvl>
    <w:lvl w:ilvl="2" w:tplc="9A24D938">
      <w:start w:val="1"/>
      <w:numFmt w:val="bullet"/>
      <w:lvlText w:val=""/>
      <w:lvlJc w:val="left"/>
      <w:pPr>
        <w:ind w:left="2160" w:hanging="360"/>
      </w:pPr>
      <w:rPr>
        <w:rFonts w:ascii="Wingdings" w:hAnsi="Wingdings" w:hint="default"/>
      </w:rPr>
    </w:lvl>
    <w:lvl w:ilvl="3" w:tplc="F0C0AF8A">
      <w:start w:val="1"/>
      <w:numFmt w:val="bullet"/>
      <w:lvlText w:val=""/>
      <w:lvlJc w:val="left"/>
      <w:pPr>
        <w:ind w:left="2880" w:hanging="360"/>
      </w:pPr>
      <w:rPr>
        <w:rFonts w:ascii="Symbol" w:hAnsi="Symbol" w:hint="default"/>
      </w:rPr>
    </w:lvl>
    <w:lvl w:ilvl="4" w:tplc="C0482746">
      <w:start w:val="1"/>
      <w:numFmt w:val="bullet"/>
      <w:lvlText w:val="o"/>
      <w:lvlJc w:val="left"/>
      <w:pPr>
        <w:ind w:left="3600" w:hanging="360"/>
      </w:pPr>
      <w:rPr>
        <w:rFonts w:ascii="Courier New" w:hAnsi="Courier New" w:hint="default"/>
      </w:rPr>
    </w:lvl>
    <w:lvl w:ilvl="5" w:tplc="04104342">
      <w:start w:val="1"/>
      <w:numFmt w:val="bullet"/>
      <w:lvlText w:val=""/>
      <w:lvlJc w:val="left"/>
      <w:pPr>
        <w:ind w:left="4320" w:hanging="360"/>
      </w:pPr>
      <w:rPr>
        <w:rFonts w:ascii="Wingdings" w:hAnsi="Wingdings" w:hint="default"/>
      </w:rPr>
    </w:lvl>
    <w:lvl w:ilvl="6" w:tplc="ACA02B58">
      <w:start w:val="1"/>
      <w:numFmt w:val="bullet"/>
      <w:lvlText w:val=""/>
      <w:lvlJc w:val="left"/>
      <w:pPr>
        <w:ind w:left="5040" w:hanging="360"/>
      </w:pPr>
      <w:rPr>
        <w:rFonts w:ascii="Symbol" w:hAnsi="Symbol" w:hint="default"/>
      </w:rPr>
    </w:lvl>
    <w:lvl w:ilvl="7" w:tplc="56242F0C">
      <w:start w:val="1"/>
      <w:numFmt w:val="bullet"/>
      <w:lvlText w:val="o"/>
      <w:lvlJc w:val="left"/>
      <w:pPr>
        <w:ind w:left="5760" w:hanging="360"/>
      </w:pPr>
      <w:rPr>
        <w:rFonts w:ascii="Courier New" w:hAnsi="Courier New" w:hint="default"/>
      </w:rPr>
    </w:lvl>
    <w:lvl w:ilvl="8" w:tplc="478AEE46">
      <w:start w:val="1"/>
      <w:numFmt w:val="bullet"/>
      <w:lvlText w:val=""/>
      <w:lvlJc w:val="left"/>
      <w:pPr>
        <w:ind w:left="6480" w:hanging="360"/>
      </w:pPr>
      <w:rPr>
        <w:rFonts w:ascii="Wingdings" w:hAnsi="Wingdings" w:hint="default"/>
      </w:rPr>
    </w:lvl>
  </w:abstractNum>
  <w:abstractNum w:abstractNumId="79" w15:restartNumberingAfterBreak="0">
    <w:nsid w:val="639A584E"/>
    <w:multiLevelType w:val="hybridMultilevel"/>
    <w:tmpl w:val="FFFFFFFF"/>
    <w:lvl w:ilvl="0" w:tplc="21F8887A">
      <w:start w:val="1"/>
      <w:numFmt w:val="bullet"/>
      <w:lvlText w:val=""/>
      <w:lvlJc w:val="left"/>
      <w:pPr>
        <w:ind w:left="720" w:hanging="360"/>
      </w:pPr>
      <w:rPr>
        <w:rFonts w:ascii="Symbol" w:hAnsi="Symbol" w:hint="default"/>
      </w:rPr>
    </w:lvl>
    <w:lvl w:ilvl="1" w:tplc="391EB5D4">
      <w:start w:val="1"/>
      <w:numFmt w:val="bullet"/>
      <w:lvlText w:val="o"/>
      <w:lvlJc w:val="left"/>
      <w:pPr>
        <w:ind w:left="1440" w:hanging="360"/>
      </w:pPr>
      <w:rPr>
        <w:rFonts w:ascii="Courier New" w:hAnsi="Courier New" w:hint="default"/>
      </w:rPr>
    </w:lvl>
    <w:lvl w:ilvl="2" w:tplc="122A1824">
      <w:start w:val="1"/>
      <w:numFmt w:val="bullet"/>
      <w:lvlText w:val=""/>
      <w:lvlJc w:val="left"/>
      <w:pPr>
        <w:ind w:left="2160" w:hanging="360"/>
      </w:pPr>
      <w:rPr>
        <w:rFonts w:ascii="Wingdings" w:hAnsi="Wingdings" w:hint="default"/>
      </w:rPr>
    </w:lvl>
    <w:lvl w:ilvl="3" w:tplc="93745A6C">
      <w:start w:val="1"/>
      <w:numFmt w:val="bullet"/>
      <w:lvlText w:val=""/>
      <w:lvlJc w:val="left"/>
      <w:pPr>
        <w:ind w:left="2880" w:hanging="360"/>
      </w:pPr>
      <w:rPr>
        <w:rFonts w:ascii="Symbol" w:hAnsi="Symbol" w:hint="default"/>
      </w:rPr>
    </w:lvl>
    <w:lvl w:ilvl="4" w:tplc="715672D2">
      <w:start w:val="1"/>
      <w:numFmt w:val="bullet"/>
      <w:lvlText w:val="o"/>
      <w:lvlJc w:val="left"/>
      <w:pPr>
        <w:ind w:left="3600" w:hanging="360"/>
      </w:pPr>
      <w:rPr>
        <w:rFonts w:ascii="Courier New" w:hAnsi="Courier New" w:hint="default"/>
      </w:rPr>
    </w:lvl>
    <w:lvl w:ilvl="5" w:tplc="42B0E7BC">
      <w:start w:val="1"/>
      <w:numFmt w:val="bullet"/>
      <w:lvlText w:val=""/>
      <w:lvlJc w:val="left"/>
      <w:pPr>
        <w:ind w:left="4320" w:hanging="360"/>
      </w:pPr>
      <w:rPr>
        <w:rFonts w:ascii="Wingdings" w:hAnsi="Wingdings" w:hint="default"/>
      </w:rPr>
    </w:lvl>
    <w:lvl w:ilvl="6" w:tplc="984E4ECA">
      <w:start w:val="1"/>
      <w:numFmt w:val="bullet"/>
      <w:lvlText w:val=""/>
      <w:lvlJc w:val="left"/>
      <w:pPr>
        <w:ind w:left="5040" w:hanging="360"/>
      </w:pPr>
      <w:rPr>
        <w:rFonts w:ascii="Symbol" w:hAnsi="Symbol" w:hint="default"/>
      </w:rPr>
    </w:lvl>
    <w:lvl w:ilvl="7" w:tplc="35CC3CB4">
      <w:start w:val="1"/>
      <w:numFmt w:val="bullet"/>
      <w:lvlText w:val="o"/>
      <w:lvlJc w:val="left"/>
      <w:pPr>
        <w:ind w:left="5760" w:hanging="360"/>
      </w:pPr>
      <w:rPr>
        <w:rFonts w:ascii="Courier New" w:hAnsi="Courier New" w:hint="default"/>
      </w:rPr>
    </w:lvl>
    <w:lvl w:ilvl="8" w:tplc="38D6C230">
      <w:start w:val="1"/>
      <w:numFmt w:val="bullet"/>
      <w:lvlText w:val=""/>
      <w:lvlJc w:val="left"/>
      <w:pPr>
        <w:ind w:left="6480" w:hanging="360"/>
      </w:pPr>
      <w:rPr>
        <w:rFonts w:ascii="Wingdings" w:hAnsi="Wingdings" w:hint="default"/>
      </w:rPr>
    </w:lvl>
  </w:abstractNum>
  <w:abstractNum w:abstractNumId="80" w15:restartNumberingAfterBreak="0">
    <w:nsid w:val="66C72881"/>
    <w:multiLevelType w:val="hybridMultilevel"/>
    <w:tmpl w:val="29562A86"/>
    <w:lvl w:ilvl="0" w:tplc="FD30D65E">
      <w:start w:val="1"/>
      <w:numFmt w:val="bullet"/>
      <w:pStyle w:val="TableRowBullet"/>
      <w:lvlText w:val=""/>
      <w:lvlJc w:val="left"/>
      <w:pPr>
        <w:ind w:left="360" w:hanging="360"/>
      </w:pPr>
      <w:rPr>
        <w:rFonts w:ascii="Wingdings" w:hAnsi="Wingdings" w:hint="default"/>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ascii="Courier New" w:hAnsi="Courier New" w:hint="default"/>
      </w:rPr>
    </w:lvl>
    <w:lvl w:ilvl="2" w:tplc="F0C0B9A2" w:tentative="1">
      <w:start w:val="1"/>
      <w:numFmt w:val="bullet"/>
      <w:lvlText w:val=""/>
      <w:lvlJc w:val="left"/>
      <w:pPr>
        <w:ind w:left="2160" w:hanging="360"/>
      </w:pPr>
      <w:rPr>
        <w:rFonts w:ascii="Wingdings" w:hAnsi="Wingdings" w:hint="default"/>
      </w:rPr>
    </w:lvl>
    <w:lvl w:ilvl="3" w:tplc="10FAABE8" w:tentative="1">
      <w:start w:val="1"/>
      <w:numFmt w:val="bullet"/>
      <w:lvlText w:val=""/>
      <w:lvlJc w:val="left"/>
      <w:pPr>
        <w:ind w:left="2880" w:hanging="360"/>
      </w:pPr>
      <w:rPr>
        <w:rFonts w:ascii="Symbol" w:hAnsi="Symbol" w:hint="default"/>
      </w:rPr>
    </w:lvl>
    <w:lvl w:ilvl="4" w:tplc="7B2E0F02" w:tentative="1">
      <w:start w:val="1"/>
      <w:numFmt w:val="bullet"/>
      <w:lvlText w:val="o"/>
      <w:lvlJc w:val="left"/>
      <w:pPr>
        <w:ind w:left="3600" w:hanging="360"/>
      </w:pPr>
      <w:rPr>
        <w:rFonts w:ascii="Courier New" w:hAnsi="Courier New" w:hint="default"/>
      </w:rPr>
    </w:lvl>
    <w:lvl w:ilvl="5" w:tplc="32F661B0" w:tentative="1">
      <w:start w:val="1"/>
      <w:numFmt w:val="bullet"/>
      <w:lvlText w:val=""/>
      <w:lvlJc w:val="left"/>
      <w:pPr>
        <w:ind w:left="4320" w:hanging="360"/>
      </w:pPr>
      <w:rPr>
        <w:rFonts w:ascii="Wingdings" w:hAnsi="Wingdings" w:hint="default"/>
      </w:rPr>
    </w:lvl>
    <w:lvl w:ilvl="6" w:tplc="F08CC944" w:tentative="1">
      <w:start w:val="1"/>
      <w:numFmt w:val="bullet"/>
      <w:lvlText w:val=""/>
      <w:lvlJc w:val="left"/>
      <w:pPr>
        <w:ind w:left="5040" w:hanging="360"/>
      </w:pPr>
      <w:rPr>
        <w:rFonts w:ascii="Symbol" w:hAnsi="Symbol" w:hint="default"/>
      </w:rPr>
    </w:lvl>
    <w:lvl w:ilvl="7" w:tplc="D9AAE4FA" w:tentative="1">
      <w:start w:val="1"/>
      <w:numFmt w:val="bullet"/>
      <w:lvlText w:val="o"/>
      <w:lvlJc w:val="left"/>
      <w:pPr>
        <w:ind w:left="5760" w:hanging="360"/>
      </w:pPr>
      <w:rPr>
        <w:rFonts w:ascii="Courier New" w:hAnsi="Courier New" w:hint="default"/>
      </w:rPr>
    </w:lvl>
    <w:lvl w:ilvl="8" w:tplc="F454F4B4" w:tentative="1">
      <w:start w:val="1"/>
      <w:numFmt w:val="bullet"/>
      <w:lvlText w:val=""/>
      <w:lvlJc w:val="left"/>
      <w:pPr>
        <w:ind w:left="6480" w:hanging="360"/>
      </w:pPr>
      <w:rPr>
        <w:rFonts w:ascii="Wingdings" w:hAnsi="Wingdings" w:hint="default"/>
      </w:rPr>
    </w:lvl>
  </w:abstractNum>
  <w:abstractNum w:abstractNumId="81" w15:restartNumberingAfterBreak="0">
    <w:nsid w:val="6A859418"/>
    <w:multiLevelType w:val="hybridMultilevel"/>
    <w:tmpl w:val="246CC7DE"/>
    <w:lvl w:ilvl="0" w:tplc="6F8A623A">
      <w:start w:val="1"/>
      <w:numFmt w:val="bullet"/>
      <w:lvlText w:val=""/>
      <w:lvlJc w:val="left"/>
      <w:pPr>
        <w:ind w:left="720" w:hanging="360"/>
      </w:pPr>
      <w:rPr>
        <w:rFonts w:ascii="Symbol" w:hAnsi="Symbol" w:hint="default"/>
      </w:rPr>
    </w:lvl>
    <w:lvl w:ilvl="1" w:tplc="D83ABF3C">
      <w:start w:val="1"/>
      <w:numFmt w:val="bullet"/>
      <w:lvlText w:val="o"/>
      <w:lvlJc w:val="left"/>
      <w:pPr>
        <w:ind w:left="1440" w:hanging="360"/>
      </w:pPr>
      <w:rPr>
        <w:rFonts w:ascii="Courier New" w:hAnsi="Courier New" w:hint="default"/>
      </w:rPr>
    </w:lvl>
    <w:lvl w:ilvl="2" w:tplc="E84A03BE">
      <w:start w:val="1"/>
      <w:numFmt w:val="bullet"/>
      <w:lvlText w:val=""/>
      <w:lvlJc w:val="left"/>
      <w:pPr>
        <w:ind w:left="2160" w:hanging="360"/>
      </w:pPr>
      <w:rPr>
        <w:rFonts w:ascii="Wingdings" w:hAnsi="Wingdings" w:hint="default"/>
      </w:rPr>
    </w:lvl>
    <w:lvl w:ilvl="3" w:tplc="FBFA5600">
      <w:start w:val="1"/>
      <w:numFmt w:val="bullet"/>
      <w:lvlText w:val=""/>
      <w:lvlJc w:val="left"/>
      <w:pPr>
        <w:ind w:left="2880" w:hanging="360"/>
      </w:pPr>
      <w:rPr>
        <w:rFonts w:ascii="Symbol" w:hAnsi="Symbol" w:hint="default"/>
      </w:rPr>
    </w:lvl>
    <w:lvl w:ilvl="4" w:tplc="C704923A">
      <w:start w:val="1"/>
      <w:numFmt w:val="bullet"/>
      <w:lvlText w:val="o"/>
      <w:lvlJc w:val="left"/>
      <w:pPr>
        <w:ind w:left="3600" w:hanging="360"/>
      </w:pPr>
      <w:rPr>
        <w:rFonts w:ascii="Courier New" w:hAnsi="Courier New" w:hint="default"/>
      </w:rPr>
    </w:lvl>
    <w:lvl w:ilvl="5" w:tplc="25860990">
      <w:start w:val="1"/>
      <w:numFmt w:val="bullet"/>
      <w:lvlText w:val=""/>
      <w:lvlJc w:val="left"/>
      <w:pPr>
        <w:ind w:left="4320" w:hanging="360"/>
      </w:pPr>
      <w:rPr>
        <w:rFonts w:ascii="Wingdings" w:hAnsi="Wingdings" w:hint="default"/>
      </w:rPr>
    </w:lvl>
    <w:lvl w:ilvl="6" w:tplc="335A8060">
      <w:start w:val="1"/>
      <w:numFmt w:val="bullet"/>
      <w:lvlText w:val=""/>
      <w:lvlJc w:val="left"/>
      <w:pPr>
        <w:ind w:left="5040" w:hanging="360"/>
      </w:pPr>
      <w:rPr>
        <w:rFonts w:ascii="Symbol" w:hAnsi="Symbol" w:hint="default"/>
      </w:rPr>
    </w:lvl>
    <w:lvl w:ilvl="7" w:tplc="4E6CECBA">
      <w:start w:val="1"/>
      <w:numFmt w:val="bullet"/>
      <w:lvlText w:val="o"/>
      <w:lvlJc w:val="left"/>
      <w:pPr>
        <w:ind w:left="5760" w:hanging="360"/>
      </w:pPr>
      <w:rPr>
        <w:rFonts w:ascii="Courier New" w:hAnsi="Courier New" w:hint="default"/>
      </w:rPr>
    </w:lvl>
    <w:lvl w:ilvl="8" w:tplc="1BEA556C">
      <w:start w:val="1"/>
      <w:numFmt w:val="bullet"/>
      <w:lvlText w:val=""/>
      <w:lvlJc w:val="left"/>
      <w:pPr>
        <w:ind w:left="6480" w:hanging="360"/>
      </w:pPr>
      <w:rPr>
        <w:rFonts w:ascii="Wingdings" w:hAnsi="Wingdings" w:hint="default"/>
      </w:rPr>
    </w:lvl>
  </w:abstractNum>
  <w:abstractNum w:abstractNumId="82" w15:restartNumberingAfterBreak="0">
    <w:nsid w:val="6B0738C4"/>
    <w:multiLevelType w:val="hybridMultilevel"/>
    <w:tmpl w:val="FFFFFFFF"/>
    <w:lvl w:ilvl="0" w:tplc="5E7AC6AC">
      <w:start w:val="1"/>
      <w:numFmt w:val="bullet"/>
      <w:lvlText w:val=""/>
      <w:lvlJc w:val="left"/>
      <w:pPr>
        <w:ind w:left="720" w:hanging="360"/>
      </w:pPr>
      <w:rPr>
        <w:rFonts w:ascii="Symbol" w:hAnsi="Symbol" w:hint="default"/>
      </w:rPr>
    </w:lvl>
    <w:lvl w:ilvl="1" w:tplc="5802ABC2">
      <w:start w:val="1"/>
      <w:numFmt w:val="bullet"/>
      <w:lvlText w:val="o"/>
      <w:lvlJc w:val="left"/>
      <w:pPr>
        <w:ind w:left="1440" w:hanging="360"/>
      </w:pPr>
      <w:rPr>
        <w:rFonts w:ascii="Courier New" w:hAnsi="Courier New" w:hint="default"/>
      </w:rPr>
    </w:lvl>
    <w:lvl w:ilvl="2" w:tplc="BBB6A978">
      <w:start w:val="1"/>
      <w:numFmt w:val="bullet"/>
      <w:lvlText w:val=""/>
      <w:lvlJc w:val="left"/>
      <w:pPr>
        <w:ind w:left="2160" w:hanging="360"/>
      </w:pPr>
      <w:rPr>
        <w:rFonts w:ascii="Wingdings" w:hAnsi="Wingdings" w:hint="default"/>
      </w:rPr>
    </w:lvl>
    <w:lvl w:ilvl="3" w:tplc="10F873D2">
      <w:start w:val="1"/>
      <w:numFmt w:val="bullet"/>
      <w:lvlText w:val=""/>
      <w:lvlJc w:val="left"/>
      <w:pPr>
        <w:ind w:left="2880" w:hanging="360"/>
      </w:pPr>
      <w:rPr>
        <w:rFonts w:ascii="Symbol" w:hAnsi="Symbol" w:hint="default"/>
      </w:rPr>
    </w:lvl>
    <w:lvl w:ilvl="4" w:tplc="BB7E6C2A">
      <w:start w:val="1"/>
      <w:numFmt w:val="bullet"/>
      <w:lvlText w:val="o"/>
      <w:lvlJc w:val="left"/>
      <w:pPr>
        <w:ind w:left="3600" w:hanging="360"/>
      </w:pPr>
      <w:rPr>
        <w:rFonts w:ascii="Courier New" w:hAnsi="Courier New" w:hint="default"/>
      </w:rPr>
    </w:lvl>
    <w:lvl w:ilvl="5" w:tplc="1200E10C">
      <w:start w:val="1"/>
      <w:numFmt w:val="bullet"/>
      <w:lvlText w:val=""/>
      <w:lvlJc w:val="left"/>
      <w:pPr>
        <w:ind w:left="4320" w:hanging="360"/>
      </w:pPr>
      <w:rPr>
        <w:rFonts w:ascii="Wingdings" w:hAnsi="Wingdings" w:hint="default"/>
      </w:rPr>
    </w:lvl>
    <w:lvl w:ilvl="6" w:tplc="2438EDA6">
      <w:start w:val="1"/>
      <w:numFmt w:val="bullet"/>
      <w:lvlText w:val=""/>
      <w:lvlJc w:val="left"/>
      <w:pPr>
        <w:ind w:left="5040" w:hanging="360"/>
      </w:pPr>
      <w:rPr>
        <w:rFonts w:ascii="Symbol" w:hAnsi="Symbol" w:hint="default"/>
      </w:rPr>
    </w:lvl>
    <w:lvl w:ilvl="7" w:tplc="AE5ECB7C">
      <w:start w:val="1"/>
      <w:numFmt w:val="bullet"/>
      <w:lvlText w:val="o"/>
      <w:lvlJc w:val="left"/>
      <w:pPr>
        <w:ind w:left="5760" w:hanging="360"/>
      </w:pPr>
      <w:rPr>
        <w:rFonts w:ascii="Courier New" w:hAnsi="Courier New" w:hint="default"/>
      </w:rPr>
    </w:lvl>
    <w:lvl w:ilvl="8" w:tplc="D256D716">
      <w:start w:val="1"/>
      <w:numFmt w:val="bullet"/>
      <w:lvlText w:val=""/>
      <w:lvlJc w:val="left"/>
      <w:pPr>
        <w:ind w:left="6480" w:hanging="360"/>
      </w:pPr>
      <w:rPr>
        <w:rFonts w:ascii="Wingdings" w:hAnsi="Wingdings" w:hint="default"/>
      </w:rPr>
    </w:lvl>
  </w:abstractNum>
  <w:abstractNum w:abstractNumId="83" w15:restartNumberingAfterBreak="0">
    <w:nsid w:val="6C7FC7D6"/>
    <w:multiLevelType w:val="hybridMultilevel"/>
    <w:tmpl w:val="854C50C6"/>
    <w:lvl w:ilvl="0" w:tplc="57C6C794">
      <w:start w:val="1"/>
      <w:numFmt w:val="bullet"/>
      <w:lvlText w:val=""/>
      <w:lvlJc w:val="left"/>
      <w:pPr>
        <w:ind w:left="720" w:hanging="360"/>
      </w:pPr>
      <w:rPr>
        <w:rFonts w:ascii="Symbol" w:hAnsi="Symbol" w:hint="default"/>
      </w:rPr>
    </w:lvl>
    <w:lvl w:ilvl="1" w:tplc="25EE9D4A">
      <w:start w:val="1"/>
      <w:numFmt w:val="bullet"/>
      <w:lvlText w:val="o"/>
      <w:lvlJc w:val="left"/>
      <w:pPr>
        <w:ind w:left="1440" w:hanging="360"/>
      </w:pPr>
      <w:rPr>
        <w:rFonts w:ascii="Courier New" w:hAnsi="Courier New" w:hint="default"/>
      </w:rPr>
    </w:lvl>
    <w:lvl w:ilvl="2" w:tplc="9864CDE0">
      <w:start w:val="1"/>
      <w:numFmt w:val="bullet"/>
      <w:lvlText w:val=""/>
      <w:lvlJc w:val="left"/>
      <w:pPr>
        <w:ind w:left="2160" w:hanging="360"/>
      </w:pPr>
      <w:rPr>
        <w:rFonts w:ascii="Wingdings" w:hAnsi="Wingdings" w:hint="default"/>
      </w:rPr>
    </w:lvl>
    <w:lvl w:ilvl="3" w:tplc="A37A10D2">
      <w:start w:val="1"/>
      <w:numFmt w:val="bullet"/>
      <w:lvlText w:val=""/>
      <w:lvlJc w:val="left"/>
      <w:pPr>
        <w:ind w:left="2880" w:hanging="360"/>
      </w:pPr>
      <w:rPr>
        <w:rFonts w:ascii="Symbol" w:hAnsi="Symbol" w:hint="default"/>
      </w:rPr>
    </w:lvl>
    <w:lvl w:ilvl="4" w:tplc="9AB485BC">
      <w:start w:val="1"/>
      <w:numFmt w:val="bullet"/>
      <w:lvlText w:val="o"/>
      <w:lvlJc w:val="left"/>
      <w:pPr>
        <w:ind w:left="3600" w:hanging="360"/>
      </w:pPr>
      <w:rPr>
        <w:rFonts w:ascii="Courier New" w:hAnsi="Courier New" w:hint="default"/>
      </w:rPr>
    </w:lvl>
    <w:lvl w:ilvl="5" w:tplc="EB12C37E">
      <w:start w:val="1"/>
      <w:numFmt w:val="bullet"/>
      <w:lvlText w:val=""/>
      <w:lvlJc w:val="left"/>
      <w:pPr>
        <w:ind w:left="4320" w:hanging="360"/>
      </w:pPr>
      <w:rPr>
        <w:rFonts w:ascii="Wingdings" w:hAnsi="Wingdings" w:hint="default"/>
      </w:rPr>
    </w:lvl>
    <w:lvl w:ilvl="6" w:tplc="62A4B4A0">
      <w:start w:val="1"/>
      <w:numFmt w:val="bullet"/>
      <w:lvlText w:val=""/>
      <w:lvlJc w:val="left"/>
      <w:pPr>
        <w:ind w:left="5040" w:hanging="360"/>
      </w:pPr>
      <w:rPr>
        <w:rFonts w:ascii="Symbol" w:hAnsi="Symbol" w:hint="default"/>
      </w:rPr>
    </w:lvl>
    <w:lvl w:ilvl="7" w:tplc="CD3E7990">
      <w:start w:val="1"/>
      <w:numFmt w:val="bullet"/>
      <w:lvlText w:val="o"/>
      <w:lvlJc w:val="left"/>
      <w:pPr>
        <w:ind w:left="5760" w:hanging="360"/>
      </w:pPr>
      <w:rPr>
        <w:rFonts w:ascii="Courier New" w:hAnsi="Courier New" w:hint="default"/>
      </w:rPr>
    </w:lvl>
    <w:lvl w:ilvl="8" w:tplc="061229C0">
      <w:start w:val="1"/>
      <w:numFmt w:val="bullet"/>
      <w:lvlText w:val=""/>
      <w:lvlJc w:val="left"/>
      <w:pPr>
        <w:ind w:left="6480" w:hanging="360"/>
      </w:pPr>
      <w:rPr>
        <w:rFonts w:ascii="Wingdings" w:hAnsi="Wingdings" w:hint="default"/>
      </w:rPr>
    </w:lvl>
  </w:abstractNum>
  <w:abstractNum w:abstractNumId="84" w15:restartNumberingAfterBreak="0">
    <w:nsid w:val="72079308"/>
    <w:multiLevelType w:val="hybridMultilevel"/>
    <w:tmpl w:val="7136B366"/>
    <w:lvl w:ilvl="0" w:tplc="CF7EB95C">
      <w:start w:val="1"/>
      <w:numFmt w:val="bullet"/>
      <w:lvlText w:val=""/>
      <w:lvlJc w:val="left"/>
      <w:pPr>
        <w:ind w:left="720" w:hanging="360"/>
      </w:pPr>
      <w:rPr>
        <w:rFonts w:ascii="Symbol" w:hAnsi="Symbol" w:hint="default"/>
      </w:rPr>
    </w:lvl>
    <w:lvl w:ilvl="1" w:tplc="87B6BE1E">
      <w:start w:val="1"/>
      <w:numFmt w:val="bullet"/>
      <w:lvlText w:val="o"/>
      <w:lvlJc w:val="left"/>
      <w:pPr>
        <w:ind w:left="1440" w:hanging="360"/>
      </w:pPr>
      <w:rPr>
        <w:rFonts w:ascii="Courier New" w:hAnsi="Courier New" w:hint="default"/>
      </w:rPr>
    </w:lvl>
    <w:lvl w:ilvl="2" w:tplc="361A0824">
      <w:start w:val="1"/>
      <w:numFmt w:val="bullet"/>
      <w:lvlText w:val=""/>
      <w:lvlJc w:val="left"/>
      <w:pPr>
        <w:ind w:left="2160" w:hanging="360"/>
      </w:pPr>
      <w:rPr>
        <w:rFonts w:ascii="Wingdings" w:hAnsi="Wingdings" w:hint="default"/>
      </w:rPr>
    </w:lvl>
    <w:lvl w:ilvl="3" w:tplc="B9C4338E">
      <w:start w:val="1"/>
      <w:numFmt w:val="bullet"/>
      <w:lvlText w:val=""/>
      <w:lvlJc w:val="left"/>
      <w:pPr>
        <w:ind w:left="2880" w:hanging="360"/>
      </w:pPr>
      <w:rPr>
        <w:rFonts w:ascii="Symbol" w:hAnsi="Symbol" w:hint="default"/>
      </w:rPr>
    </w:lvl>
    <w:lvl w:ilvl="4" w:tplc="453202DA">
      <w:start w:val="1"/>
      <w:numFmt w:val="bullet"/>
      <w:lvlText w:val="o"/>
      <w:lvlJc w:val="left"/>
      <w:pPr>
        <w:ind w:left="3600" w:hanging="360"/>
      </w:pPr>
      <w:rPr>
        <w:rFonts w:ascii="Courier New" w:hAnsi="Courier New" w:hint="default"/>
      </w:rPr>
    </w:lvl>
    <w:lvl w:ilvl="5" w:tplc="C62E85A0">
      <w:start w:val="1"/>
      <w:numFmt w:val="bullet"/>
      <w:lvlText w:val=""/>
      <w:lvlJc w:val="left"/>
      <w:pPr>
        <w:ind w:left="4320" w:hanging="360"/>
      </w:pPr>
      <w:rPr>
        <w:rFonts w:ascii="Wingdings" w:hAnsi="Wingdings" w:hint="default"/>
      </w:rPr>
    </w:lvl>
    <w:lvl w:ilvl="6" w:tplc="EFD43AEE">
      <w:start w:val="1"/>
      <w:numFmt w:val="bullet"/>
      <w:lvlText w:val=""/>
      <w:lvlJc w:val="left"/>
      <w:pPr>
        <w:ind w:left="5040" w:hanging="360"/>
      </w:pPr>
      <w:rPr>
        <w:rFonts w:ascii="Symbol" w:hAnsi="Symbol" w:hint="default"/>
      </w:rPr>
    </w:lvl>
    <w:lvl w:ilvl="7" w:tplc="18DE7CA6">
      <w:start w:val="1"/>
      <w:numFmt w:val="bullet"/>
      <w:lvlText w:val="o"/>
      <w:lvlJc w:val="left"/>
      <w:pPr>
        <w:ind w:left="5760" w:hanging="360"/>
      </w:pPr>
      <w:rPr>
        <w:rFonts w:ascii="Courier New" w:hAnsi="Courier New" w:hint="default"/>
      </w:rPr>
    </w:lvl>
    <w:lvl w:ilvl="8" w:tplc="8D740258">
      <w:start w:val="1"/>
      <w:numFmt w:val="bullet"/>
      <w:lvlText w:val=""/>
      <w:lvlJc w:val="left"/>
      <w:pPr>
        <w:ind w:left="6480" w:hanging="360"/>
      </w:pPr>
      <w:rPr>
        <w:rFonts w:ascii="Wingdings" w:hAnsi="Wingdings" w:hint="default"/>
      </w:rPr>
    </w:lvl>
  </w:abstractNum>
  <w:num w:numId="1" w16cid:durableId="1944720903">
    <w:abstractNumId w:val="42"/>
  </w:num>
  <w:num w:numId="2" w16cid:durableId="1672949767">
    <w:abstractNumId w:val="4"/>
  </w:num>
  <w:num w:numId="3" w16cid:durableId="1654673376">
    <w:abstractNumId w:val="73"/>
  </w:num>
  <w:num w:numId="4" w16cid:durableId="1834025776">
    <w:abstractNumId w:val="55"/>
  </w:num>
  <w:num w:numId="5" w16cid:durableId="887688330">
    <w:abstractNumId w:val="20"/>
  </w:num>
  <w:num w:numId="6" w16cid:durableId="109981139">
    <w:abstractNumId w:val="29"/>
  </w:num>
  <w:num w:numId="7" w16cid:durableId="673383033">
    <w:abstractNumId w:val="28"/>
  </w:num>
  <w:num w:numId="8" w16cid:durableId="1550918982">
    <w:abstractNumId w:val="26"/>
  </w:num>
  <w:num w:numId="9" w16cid:durableId="685790084">
    <w:abstractNumId w:val="44"/>
  </w:num>
  <w:num w:numId="10" w16cid:durableId="59913124">
    <w:abstractNumId w:val="27"/>
  </w:num>
  <w:num w:numId="11" w16cid:durableId="1561408003">
    <w:abstractNumId w:val="72"/>
  </w:num>
  <w:num w:numId="12" w16cid:durableId="1406218718">
    <w:abstractNumId w:val="69"/>
  </w:num>
  <w:num w:numId="13" w16cid:durableId="884021188">
    <w:abstractNumId w:val="45"/>
  </w:num>
  <w:num w:numId="14" w16cid:durableId="1361587640">
    <w:abstractNumId w:val="32"/>
  </w:num>
  <w:num w:numId="15" w16cid:durableId="1162434347">
    <w:abstractNumId w:val="84"/>
  </w:num>
  <w:num w:numId="16" w16cid:durableId="1289773829">
    <w:abstractNumId w:val="0"/>
  </w:num>
  <w:num w:numId="17" w16cid:durableId="881474949">
    <w:abstractNumId w:val="5"/>
  </w:num>
  <w:num w:numId="18" w16cid:durableId="1936015550">
    <w:abstractNumId w:val="52"/>
  </w:num>
  <w:num w:numId="19" w16cid:durableId="846753611">
    <w:abstractNumId w:val="38"/>
  </w:num>
  <w:num w:numId="20" w16cid:durableId="160002880">
    <w:abstractNumId w:val="67"/>
  </w:num>
  <w:num w:numId="21" w16cid:durableId="1465734352">
    <w:abstractNumId w:val="37"/>
  </w:num>
  <w:num w:numId="22" w16cid:durableId="1382703900">
    <w:abstractNumId w:val="82"/>
  </w:num>
  <w:num w:numId="23" w16cid:durableId="1355038396">
    <w:abstractNumId w:val="25"/>
  </w:num>
  <w:num w:numId="24" w16cid:durableId="1230504106">
    <w:abstractNumId w:val="7"/>
  </w:num>
  <w:num w:numId="25" w16cid:durableId="1584027347">
    <w:abstractNumId w:val="79"/>
  </w:num>
  <w:num w:numId="26" w16cid:durableId="1278678197">
    <w:abstractNumId w:val="15"/>
  </w:num>
  <w:num w:numId="27" w16cid:durableId="551304706">
    <w:abstractNumId w:val="8"/>
  </w:num>
  <w:num w:numId="28" w16cid:durableId="1610774592">
    <w:abstractNumId w:val="71"/>
  </w:num>
  <w:num w:numId="29" w16cid:durableId="289089753">
    <w:abstractNumId w:val="35"/>
  </w:num>
  <w:num w:numId="30" w16cid:durableId="1704940546">
    <w:abstractNumId w:val="23"/>
  </w:num>
  <w:num w:numId="31" w16cid:durableId="288561077">
    <w:abstractNumId w:val="9"/>
  </w:num>
  <w:num w:numId="32" w16cid:durableId="797449771">
    <w:abstractNumId w:val="31"/>
  </w:num>
  <w:num w:numId="33" w16cid:durableId="1615944422">
    <w:abstractNumId w:val="46"/>
  </w:num>
  <w:num w:numId="34" w16cid:durableId="435173817">
    <w:abstractNumId w:val="1"/>
  </w:num>
  <w:num w:numId="35" w16cid:durableId="836263463">
    <w:abstractNumId w:val="58"/>
  </w:num>
  <w:num w:numId="36" w16cid:durableId="935794532">
    <w:abstractNumId w:val="48"/>
  </w:num>
  <w:num w:numId="37" w16cid:durableId="689991526">
    <w:abstractNumId w:val="16"/>
  </w:num>
  <w:num w:numId="38" w16cid:durableId="1284338718">
    <w:abstractNumId w:val="13"/>
  </w:num>
  <w:num w:numId="39" w16cid:durableId="1498809868">
    <w:abstractNumId w:val="75"/>
  </w:num>
  <w:num w:numId="40" w16cid:durableId="503859833">
    <w:abstractNumId w:val="39"/>
  </w:num>
  <w:num w:numId="41" w16cid:durableId="1472018569">
    <w:abstractNumId w:val="57"/>
  </w:num>
  <w:num w:numId="42" w16cid:durableId="2139833859">
    <w:abstractNumId w:val="2"/>
  </w:num>
  <w:num w:numId="43" w16cid:durableId="314995966">
    <w:abstractNumId w:val="76"/>
  </w:num>
  <w:num w:numId="44" w16cid:durableId="292178868">
    <w:abstractNumId w:val="24"/>
  </w:num>
  <w:num w:numId="45" w16cid:durableId="1438132643">
    <w:abstractNumId w:val="54"/>
  </w:num>
  <w:num w:numId="46" w16cid:durableId="580870787">
    <w:abstractNumId w:val="10"/>
  </w:num>
  <w:num w:numId="47" w16cid:durableId="1515534489">
    <w:abstractNumId w:val="66"/>
  </w:num>
  <w:num w:numId="48" w16cid:durableId="1439184018">
    <w:abstractNumId w:val="47"/>
  </w:num>
  <w:num w:numId="49" w16cid:durableId="1092316659">
    <w:abstractNumId w:val="61"/>
  </w:num>
  <w:num w:numId="50" w16cid:durableId="458382849">
    <w:abstractNumId w:val="50"/>
  </w:num>
  <w:num w:numId="51" w16cid:durableId="1264075002">
    <w:abstractNumId w:val="17"/>
  </w:num>
  <w:num w:numId="52" w16cid:durableId="2021538587">
    <w:abstractNumId w:val="12"/>
  </w:num>
  <w:num w:numId="53" w16cid:durableId="687171402">
    <w:abstractNumId w:val="19"/>
  </w:num>
  <w:num w:numId="54" w16cid:durableId="1517575677">
    <w:abstractNumId w:val="6"/>
  </w:num>
  <w:num w:numId="55" w16cid:durableId="989208155">
    <w:abstractNumId w:val="14"/>
  </w:num>
  <w:num w:numId="56" w16cid:durableId="1750733855">
    <w:abstractNumId w:val="68"/>
  </w:num>
  <w:num w:numId="57" w16cid:durableId="82797919">
    <w:abstractNumId w:val="33"/>
  </w:num>
  <w:num w:numId="58" w16cid:durableId="995494256">
    <w:abstractNumId w:val="77"/>
  </w:num>
  <w:num w:numId="59" w16cid:durableId="1560626394">
    <w:abstractNumId w:val="78"/>
  </w:num>
  <w:num w:numId="60" w16cid:durableId="927151648">
    <w:abstractNumId w:val="65"/>
  </w:num>
  <w:num w:numId="61" w16cid:durableId="204752661">
    <w:abstractNumId w:val="63"/>
  </w:num>
  <w:num w:numId="62" w16cid:durableId="1982467515">
    <w:abstractNumId w:val="59"/>
  </w:num>
  <w:num w:numId="63" w16cid:durableId="1823303442">
    <w:abstractNumId w:val="18"/>
  </w:num>
  <w:num w:numId="64" w16cid:durableId="1396508726">
    <w:abstractNumId w:val="34"/>
  </w:num>
  <w:num w:numId="65" w16cid:durableId="573517503">
    <w:abstractNumId w:val="3"/>
  </w:num>
  <w:num w:numId="66" w16cid:durableId="456533634">
    <w:abstractNumId w:val="81"/>
  </w:num>
  <w:num w:numId="67" w16cid:durableId="561405510">
    <w:abstractNumId w:val="40"/>
  </w:num>
  <w:num w:numId="68" w16cid:durableId="1110246853">
    <w:abstractNumId w:val="83"/>
  </w:num>
  <w:num w:numId="69" w16cid:durableId="2027167250">
    <w:abstractNumId w:val="62"/>
  </w:num>
  <w:num w:numId="70" w16cid:durableId="1552692491">
    <w:abstractNumId w:val="80"/>
  </w:num>
  <w:num w:numId="71" w16cid:durableId="1539706797">
    <w:abstractNumId w:val="11"/>
  </w:num>
  <w:num w:numId="72" w16cid:durableId="2052611537">
    <w:abstractNumId w:val="21"/>
  </w:num>
  <w:num w:numId="73" w16cid:durableId="960455799">
    <w:abstractNumId w:val="53"/>
  </w:num>
  <w:num w:numId="74" w16cid:durableId="2111848599">
    <w:abstractNumId w:val="80"/>
  </w:num>
  <w:num w:numId="75" w16cid:durableId="748770124">
    <w:abstractNumId w:val="43"/>
  </w:num>
  <w:num w:numId="76" w16cid:durableId="784930282">
    <w:abstractNumId w:val="22"/>
  </w:num>
  <w:num w:numId="77" w16cid:durableId="18242009">
    <w:abstractNumId w:val="41"/>
  </w:num>
  <w:num w:numId="78" w16cid:durableId="656148706">
    <w:abstractNumId w:val="41"/>
  </w:num>
  <w:num w:numId="79" w16cid:durableId="1014113084">
    <w:abstractNumId w:val="41"/>
  </w:num>
  <w:num w:numId="80" w16cid:durableId="1760784326">
    <w:abstractNumId w:val="11"/>
  </w:num>
  <w:num w:numId="81" w16cid:durableId="1642538029">
    <w:abstractNumId w:val="64"/>
  </w:num>
  <w:num w:numId="82" w16cid:durableId="731391318">
    <w:abstractNumId w:val="74"/>
  </w:num>
  <w:num w:numId="83" w16cid:durableId="1485976240">
    <w:abstractNumId w:val="30"/>
  </w:num>
  <w:num w:numId="84" w16cid:durableId="453446360">
    <w:abstractNumId w:val="70"/>
  </w:num>
  <w:num w:numId="85" w16cid:durableId="1057826402">
    <w:abstractNumId w:val="56"/>
  </w:num>
  <w:num w:numId="86" w16cid:durableId="1903130276">
    <w:abstractNumId w:val="49"/>
  </w:num>
  <w:num w:numId="87" w16cid:durableId="482238279">
    <w:abstractNumId w:val="36"/>
  </w:num>
  <w:num w:numId="88" w16cid:durableId="2048672978">
    <w:abstractNumId w:val="51"/>
  </w:num>
  <w:num w:numId="89" w16cid:durableId="1968316259">
    <w:abstractNumId w:val="6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cy, Christina">
    <w15:presenceInfo w15:providerId="AD" w15:userId="S::Cstacy@urban.org::c002cc67-56b3-4173-b1a4-80295db97ca7"/>
  </w15:person>
  <w15:person w15:author="Maginn, Teddy">
    <w15:presenceInfo w15:providerId="AD" w15:userId="S::TMaginn@urban.org::f15667df-4c44-40fd-9dd7-637085bdb4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saveSubsetFonts/>
  <w:proofState w:spelling="clean" w:grammar="clean"/>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802"/>
    <w:rsid w:val="000E0BCF"/>
    <w:rsid w:val="000E16BB"/>
    <w:rsid w:val="000E1F86"/>
    <w:rsid w:val="000E2617"/>
    <w:rsid w:val="000E2B6D"/>
    <w:rsid w:val="000E2E8F"/>
    <w:rsid w:val="000E4FA8"/>
    <w:rsid w:val="000F0C6C"/>
    <w:rsid w:val="000F5729"/>
    <w:rsid w:val="00100B01"/>
    <w:rsid w:val="00103414"/>
    <w:rsid w:val="001058AE"/>
    <w:rsid w:val="00106120"/>
    <w:rsid w:val="001073A4"/>
    <w:rsid w:val="0011135E"/>
    <w:rsid w:val="00112DC2"/>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95F19"/>
    <w:rsid w:val="001A06E3"/>
    <w:rsid w:val="001A0F7D"/>
    <w:rsid w:val="001A2ABD"/>
    <w:rsid w:val="001A2C75"/>
    <w:rsid w:val="001A4751"/>
    <w:rsid w:val="001A4941"/>
    <w:rsid w:val="001A578F"/>
    <w:rsid w:val="001A7C60"/>
    <w:rsid w:val="001A7F62"/>
    <w:rsid w:val="001B2174"/>
    <w:rsid w:val="001B2183"/>
    <w:rsid w:val="001B2DE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B45"/>
    <w:rsid w:val="00217C43"/>
    <w:rsid w:val="002222ED"/>
    <w:rsid w:val="002241AB"/>
    <w:rsid w:val="00224B25"/>
    <w:rsid w:val="00225F0D"/>
    <w:rsid w:val="002276F8"/>
    <w:rsid w:val="00231F82"/>
    <w:rsid w:val="00233BD9"/>
    <w:rsid w:val="002358AD"/>
    <w:rsid w:val="00235B48"/>
    <w:rsid w:val="00235D99"/>
    <w:rsid w:val="00242955"/>
    <w:rsid w:val="0024354A"/>
    <w:rsid w:val="0024643E"/>
    <w:rsid w:val="00246AEA"/>
    <w:rsid w:val="00253949"/>
    <w:rsid w:val="002544F9"/>
    <w:rsid w:val="00255343"/>
    <w:rsid w:val="00257A1B"/>
    <w:rsid w:val="00257E9E"/>
    <w:rsid w:val="00260F7A"/>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038F"/>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2D72"/>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25EC"/>
    <w:rsid w:val="00474A2F"/>
    <w:rsid w:val="00476141"/>
    <w:rsid w:val="00484AB4"/>
    <w:rsid w:val="00484AB9"/>
    <w:rsid w:val="00485A67"/>
    <w:rsid w:val="00486602"/>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0A59"/>
    <w:rsid w:val="00551D7F"/>
    <w:rsid w:val="00552104"/>
    <w:rsid w:val="00552D5F"/>
    <w:rsid w:val="00554E15"/>
    <w:rsid w:val="0055691C"/>
    <w:rsid w:val="005572D7"/>
    <w:rsid w:val="00557454"/>
    <w:rsid w:val="00557878"/>
    <w:rsid w:val="00560776"/>
    <w:rsid w:val="0056230C"/>
    <w:rsid w:val="005661A0"/>
    <w:rsid w:val="00567910"/>
    <w:rsid w:val="0057502C"/>
    <w:rsid w:val="00576FB1"/>
    <w:rsid w:val="00584797"/>
    <w:rsid w:val="00584F88"/>
    <w:rsid w:val="00586254"/>
    <w:rsid w:val="0058737D"/>
    <w:rsid w:val="0059236B"/>
    <w:rsid w:val="005A0707"/>
    <w:rsid w:val="005A1D5B"/>
    <w:rsid w:val="005A33C7"/>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044D"/>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2757F"/>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402"/>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274A"/>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77529"/>
    <w:rsid w:val="00780131"/>
    <w:rsid w:val="00783FC8"/>
    <w:rsid w:val="00785687"/>
    <w:rsid w:val="007905BC"/>
    <w:rsid w:val="007913C3"/>
    <w:rsid w:val="007940CE"/>
    <w:rsid w:val="00794D87"/>
    <w:rsid w:val="00796B44"/>
    <w:rsid w:val="007A6000"/>
    <w:rsid w:val="007A78C5"/>
    <w:rsid w:val="007B2A93"/>
    <w:rsid w:val="007B52DB"/>
    <w:rsid w:val="007B61FB"/>
    <w:rsid w:val="007B646F"/>
    <w:rsid w:val="007B754B"/>
    <w:rsid w:val="007B75A0"/>
    <w:rsid w:val="007C1690"/>
    <w:rsid w:val="007C22B2"/>
    <w:rsid w:val="007C4E09"/>
    <w:rsid w:val="007C6B77"/>
    <w:rsid w:val="007C748B"/>
    <w:rsid w:val="007D12EB"/>
    <w:rsid w:val="007D1C1F"/>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46C4"/>
    <w:rsid w:val="00815643"/>
    <w:rsid w:val="008179DE"/>
    <w:rsid w:val="0081A3F1"/>
    <w:rsid w:val="008200EB"/>
    <w:rsid w:val="00820367"/>
    <w:rsid w:val="00821BB7"/>
    <w:rsid w:val="00824BB7"/>
    <w:rsid w:val="00827148"/>
    <w:rsid w:val="00827B09"/>
    <w:rsid w:val="00831402"/>
    <w:rsid w:val="0083768C"/>
    <w:rsid w:val="0084238F"/>
    <w:rsid w:val="00845CC9"/>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3DFF"/>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C7ACD"/>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8F7B81"/>
    <w:rsid w:val="00900B1C"/>
    <w:rsid w:val="00900D04"/>
    <w:rsid w:val="009012BA"/>
    <w:rsid w:val="0090169F"/>
    <w:rsid w:val="00902404"/>
    <w:rsid w:val="0090366D"/>
    <w:rsid w:val="009039B6"/>
    <w:rsid w:val="00910BC1"/>
    <w:rsid w:val="0091193F"/>
    <w:rsid w:val="009140DA"/>
    <w:rsid w:val="009175D9"/>
    <w:rsid w:val="00917B91"/>
    <w:rsid w:val="00920383"/>
    <w:rsid w:val="00922C9B"/>
    <w:rsid w:val="00925EAC"/>
    <w:rsid w:val="009274BD"/>
    <w:rsid w:val="009333F7"/>
    <w:rsid w:val="009349E9"/>
    <w:rsid w:val="00936433"/>
    <w:rsid w:val="00941B1C"/>
    <w:rsid w:val="009454B5"/>
    <w:rsid w:val="00947B2E"/>
    <w:rsid w:val="009538CA"/>
    <w:rsid w:val="009555F7"/>
    <w:rsid w:val="00965C6F"/>
    <w:rsid w:val="00967494"/>
    <w:rsid w:val="00970FD5"/>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2822"/>
    <w:rsid w:val="009F3C00"/>
    <w:rsid w:val="009F50D6"/>
    <w:rsid w:val="009F5A58"/>
    <w:rsid w:val="009F6345"/>
    <w:rsid w:val="009F6AB9"/>
    <w:rsid w:val="00A004E0"/>
    <w:rsid w:val="00A01FAC"/>
    <w:rsid w:val="00A03CA5"/>
    <w:rsid w:val="00A0613A"/>
    <w:rsid w:val="00A068C2"/>
    <w:rsid w:val="00A10152"/>
    <w:rsid w:val="00A1086A"/>
    <w:rsid w:val="00A110FD"/>
    <w:rsid w:val="00A1167E"/>
    <w:rsid w:val="00A13197"/>
    <w:rsid w:val="00A14467"/>
    <w:rsid w:val="00A1475F"/>
    <w:rsid w:val="00A15FB7"/>
    <w:rsid w:val="00A16F5C"/>
    <w:rsid w:val="00A176F3"/>
    <w:rsid w:val="00A20F9C"/>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0A6F"/>
    <w:rsid w:val="00AA1CE5"/>
    <w:rsid w:val="00AA2AFE"/>
    <w:rsid w:val="00AA3BED"/>
    <w:rsid w:val="00AA6D68"/>
    <w:rsid w:val="00AA7AD5"/>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AC"/>
    <w:rsid w:val="00B127C2"/>
    <w:rsid w:val="00B13240"/>
    <w:rsid w:val="00B13383"/>
    <w:rsid w:val="00B14200"/>
    <w:rsid w:val="00B14A9F"/>
    <w:rsid w:val="00B166A5"/>
    <w:rsid w:val="00B22DD1"/>
    <w:rsid w:val="00B306A3"/>
    <w:rsid w:val="00B32BC1"/>
    <w:rsid w:val="00B37462"/>
    <w:rsid w:val="00B4703C"/>
    <w:rsid w:val="00B513ED"/>
    <w:rsid w:val="00B51C49"/>
    <w:rsid w:val="00B52E23"/>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769"/>
    <w:rsid w:val="00BC5AF9"/>
    <w:rsid w:val="00BC7090"/>
    <w:rsid w:val="00BE27B6"/>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279C0"/>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85F77"/>
    <w:rsid w:val="00C906AF"/>
    <w:rsid w:val="00C90BA2"/>
    <w:rsid w:val="00C92BF1"/>
    <w:rsid w:val="00C94D6E"/>
    <w:rsid w:val="00C955F9"/>
    <w:rsid w:val="00C96B3A"/>
    <w:rsid w:val="00C97666"/>
    <w:rsid w:val="00CA11BF"/>
    <w:rsid w:val="00CA1775"/>
    <w:rsid w:val="00CA2883"/>
    <w:rsid w:val="00CA46FB"/>
    <w:rsid w:val="00CA5D90"/>
    <w:rsid w:val="00CB1EE7"/>
    <w:rsid w:val="00CB254C"/>
    <w:rsid w:val="00CB31C6"/>
    <w:rsid w:val="00CB3E6A"/>
    <w:rsid w:val="00CB4494"/>
    <w:rsid w:val="00CB4B54"/>
    <w:rsid w:val="00CB57DA"/>
    <w:rsid w:val="00CB6379"/>
    <w:rsid w:val="00CB6625"/>
    <w:rsid w:val="00CB7B4E"/>
    <w:rsid w:val="00CC0C26"/>
    <w:rsid w:val="00CC0DB3"/>
    <w:rsid w:val="00CC247D"/>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CF66FC"/>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272"/>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9266F"/>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2F03"/>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37BB"/>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80DB5E"/>
    <w:rsid w:val="039A7B5E"/>
    <w:rsid w:val="04E28B5C"/>
    <w:rsid w:val="04FCFE2F"/>
    <w:rsid w:val="05E335C5"/>
    <w:rsid w:val="05F0E318"/>
    <w:rsid w:val="063C1A3F"/>
    <w:rsid w:val="06E1CD87"/>
    <w:rsid w:val="0705C9BD"/>
    <w:rsid w:val="071F3CAE"/>
    <w:rsid w:val="087B6266"/>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B8A86E"/>
    <w:rsid w:val="128F7F73"/>
    <w:rsid w:val="136A159A"/>
    <w:rsid w:val="13B7380D"/>
    <w:rsid w:val="13C2AD0B"/>
    <w:rsid w:val="1479A0E1"/>
    <w:rsid w:val="14FCC82E"/>
    <w:rsid w:val="156761F1"/>
    <w:rsid w:val="15E91F09"/>
    <w:rsid w:val="190A24D5"/>
    <w:rsid w:val="191DDD83"/>
    <w:rsid w:val="1945FB75"/>
    <w:rsid w:val="19AB0072"/>
    <w:rsid w:val="19E1B1DF"/>
    <w:rsid w:val="1AA81FD8"/>
    <w:rsid w:val="1B4FC7E2"/>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63627BD"/>
    <w:rsid w:val="2774B93F"/>
    <w:rsid w:val="28A28F22"/>
    <w:rsid w:val="28D4EF0D"/>
    <w:rsid w:val="29B82D0E"/>
    <w:rsid w:val="2BABF623"/>
    <w:rsid w:val="2BEAF5A5"/>
    <w:rsid w:val="2DDBD59E"/>
    <w:rsid w:val="2F15973A"/>
    <w:rsid w:val="2F43DFAE"/>
    <w:rsid w:val="2F515EC7"/>
    <w:rsid w:val="2F57B033"/>
    <w:rsid w:val="2F727D4F"/>
    <w:rsid w:val="2F8E7DAF"/>
    <w:rsid w:val="30DA71B4"/>
    <w:rsid w:val="31ACA976"/>
    <w:rsid w:val="31B76F81"/>
    <w:rsid w:val="31C1CD2A"/>
    <w:rsid w:val="321DD3F4"/>
    <w:rsid w:val="3296BD9D"/>
    <w:rsid w:val="33035EBD"/>
    <w:rsid w:val="33296D89"/>
    <w:rsid w:val="33E839C2"/>
    <w:rsid w:val="34B4B502"/>
    <w:rsid w:val="34D445C3"/>
    <w:rsid w:val="3520507C"/>
    <w:rsid w:val="3530263E"/>
    <w:rsid w:val="35463A32"/>
    <w:rsid w:val="355B3BB7"/>
    <w:rsid w:val="35653A74"/>
    <w:rsid w:val="361C056C"/>
    <w:rsid w:val="363C09EC"/>
    <w:rsid w:val="37A0E1E2"/>
    <w:rsid w:val="37A389F2"/>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14FD8D2"/>
    <w:rsid w:val="420D4E39"/>
    <w:rsid w:val="42C8F899"/>
    <w:rsid w:val="43A41375"/>
    <w:rsid w:val="43DDB65E"/>
    <w:rsid w:val="44A345CF"/>
    <w:rsid w:val="4541E671"/>
    <w:rsid w:val="456D7E59"/>
    <w:rsid w:val="458F9E58"/>
    <w:rsid w:val="461D057E"/>
    <w:rsid w:val="473057F1"/>
    <w:rsid w:val="478F1C49"/>
    <w:rsid w:val="47C12723"/>
    <w:rsid w:val="47FE84B4"/>
    <w:rsid w:val="48303D83"/>
    <w:rsid w:val="483F47E1"/>
    <w:rsid w:val="4858E022"/>
    <w:rsid w:val="485B4BE9"/>
    <w:rsid w:val="487B4393"/>
    <w:rsid w:val="49003A06"/>
    <w:rsid w:val="492DC4A2"/>
    <w:rsid w:val="49A1A510"/>
    <w:rsid w:val="4A769EB3"/>
    <w:rsid w:val="4B517203"/>
    <w:rsid w:val="4BEA4463"/>
    <w:rsid w:val="4C008DB3"/>
    <w:rsid w:val="4C173BDE"/>
    <w:rsid w:val="4D233ACE"/>
    <w:rsid w:val="4E232A60"/>
    <w:rsid w:val="4E39EE40"/>
    <w:rsid w:val="4E563E8B"/>
    <w:rsid w:val="4E85B33D"/>
    <w:rsid w:val="4EAF5FBC"/>
    <w:rsid w:val="4FCE7F43"/>
    <w:rsid w:val="508D6B85"/>
    <w:rsid w:val="51286E03"/>
    <w:rsid w:val="5355A1B2"/>
    <w:rsid w:val="53AE2BD6"/>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0687C0"/>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2966A3"/>
    <w:rsid w:val="6789BBBB"/>
    <w:rsid w:val="679BAC7D"/>
    <w:rsid w:val="67A42D22"/>
    <w:rsid w:val="67DD7634"/>
    <w:rsid w:val="68572D97"/>
    <w:rsid w:val="686A4635"/>
    <w:rsid w:val="692E33AC"/>
    <w:rsid w:val="69904AB0"/>
    <w:rsid w:val="69E21499"/>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35D5F0D"/>
    <w:rsid w:val="74D19D90"/>
    <w:rsid w:val="75BE093A"/>
    <w:rsid w:val="75EFF757"/>
    <w:rsid w:val="7640A09C"/>
    <w:rsid w:val="7656668E"/>
    <w:rsid w:val="76AB26C1"/>
    <w:rsid w:val="773E9380"/>
    <w:rsid w:val="779EF10C"/>
    <w:rsid w:val="78506448"/>
    <w:rsid w:val="7869BD2B"/>
    <w:rsid w:val="78CCD5A2"/>
    <w:rsid w:val="793BE7CE"/>
    <w:rsid w:val="7A9B0BF4"/>
    <w:rsid w:val="7AED112C"/>
    <w:rsid w:val="7B64E91F"/>
    <w:rsid w:val="7C582856"/>
    <w:rsid w:val="7CC05160"/>
    <w:rsid w:val="7CE34D11"/>
    <w:rsid w:val="7D5C4F3F"/>
    <w:rsid w:val="7D614A56"/>
    <w:rsid w:val="7D9DB4BA"/>
    <w:rsid w:val="7E2F47F7"/>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eastAsiaTheme="minorHAnsi" w:hAnsi="Lato"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iPriority="99" w:unhideWhenUsed="1"/>
    <w:lsdException w:name="Strong" w:semiHidden="1"/>
    <w:lsdException w:name="Emphasis" w:semiHidden="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007F2"/>
    <w:rPr>
      <w:rFonts w:eastAsiaTheme="minorEastAsia"/>
      <w:color w:val="0F4761"/>
      <w:sz w:val="48"/>
      <w:szCs w:val="40"/>
    </w:rPr>
  </w:style>
  <w:style w:type="character" w:customStyle="1" w:styleId="Heading2Char">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customStyle="1" w:styleId="Heading3Char">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customStyle="1" w:styleId="EndnoteTextChar">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customStyle="1" w:styleId="CommentTextChar">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customStyle="1" w:styleId="CommentSubjectChar">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customStyle="1" w:styleId="FooterChar">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5A61D3"/>
    <w:pPr>
      <w:spacing w:line="240" w:lineRule="auto"/>
    </w:pPr>
    <w:rPr>
      <w:rFonts w:eastAsia="Times New Roman"/>
      <w:snapToGrid w:val="0"/>
      <w:sz w:val="18"/>
    </w:rPr>
  </w:style>
  <w:style w:type="paragraph" w:customStyle="1" w:styleId="BoxNote">
    <w:name w:val="Box Note"/>
    <w:basedOn w:val="Normal"/>
    <w:qFormat/>
    <w:rsid w:val="005A61D3"/>
    <w:pPr>
      <w:pBdr>
        <w:bottom w:val="single" w:sz="48" w:space="12" w:color="D9D9D9" w:themeColor="background1" w:themeShade="D9"/>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eastAsia="Calibri" w:hAnsi="Times New Roman"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customStyle="1" w:styleId="Boilerplate">
    <w:name w:val="Boilerplate"/>
    <w:basedOn w:val="Normal"/>
    <w:qFormat/>
    <w:rsid w:val="00D61A20"/>
    <w:pPr>
      <w:spacing w:after="240" w:line="240" w:lineRule="exact"/>
    </w:pPr>
    <w:rPr>
      <w:sz w:val="18"/>
    </w:rPr>
  </w:style>
  <w:style w:type="paragraph" w:customStyle="1" w:styleId="Authors">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customStyle="1" w:styleId="NumberedList">
    <w:name w:val="Numbered List"/>
    <w:basedOn w:val="Normal"/>
    <w:qFormat/>
    <w:rsid w:val="00D61A20"/>
    <w:pPr>
      <w:numPr>
        <w:numId w:val="73"/>
      </w:numPr>
    </w:pPr>
  </w:style>
  <w:style w:type="paragraph" w:customStyle="1" w:styleId="FigureTableNumber">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customStyle="1" w:styleId="FigureTableTitle">
    <w:name w:val="Figure/Table Title"/>
    <w:basedOn w:val="Normal"/>
    <w:qFormat/>
    <w:rsid w:val="00D61A20"/>
    <w:pPr>
      <w:keepNext/>
      <w:spacing w:after="0" w:line="300" w:lineRule="exact"/>
    </w:pPr>
    <w:rPr>
      <w:b/>
      <w:szCs w:val="28"/>
    </w:rPr>
  </w:style>
  <w:style w:type="paragraph" w:customStyle="1" w:styleId="TableColumnHeading">
    <w:name w:val="Table Column Heading"/>
    <w:basedOn w:val="Normal"/>
    <w:qFormat/>
    <w:rsid w:val="00D61A20"/>
    <w:pPr>
      <w:widowControl w:val="0"/>
      <w:spacing w:before="240" w:after="0" w:line="240" w:lineRule="auto"/>
      <w:jc w:val="center"/>
    </w:pPr>
    <w:rPr>
      <w:rFonts w:eastAsia="Times New Roman"/>
      <w:b/>
      <w:sz w:val="19"/>
      <w:szCs w:val="24"/>
    </w:rPr>
  </w:style>
  <w:style w:type="paragraph" w:customStyle="1" w:styleId="TableRow">
    <w:name w:val="Table Row"/>
    <w:basedOn w:val="FigureTableTitle"/>
    <w:qFormat/>
    <w:rsid w:val="00D61A20"/>
    <w:pPr>
      <w:keepNext w:val="0"/>
      <w:spacing w:line="240" w:lineRule="auto"/>
    </w:pPr>
    <w:rPr>
      <w:b w:val="0"/>
      <w:sz w:val="18"/>
      <w:szCs w:val="24"/>
    </w:rPr>
  </w:style>
  <w:style w:type="paragraph" w:customStyle="1" w:styleId="FigureTableNotes">
    <w:name w:val="Figure/Table Notes"/>
    <w:basedOn w:val="FigureTableTitle"/>
    <w:qFormat/>
    <w:rsid w:val="00D61A20"/>
    <w:pPr>
      <w:keepNext w:val="0"/>
      <w:spacing w:before="60" w:after="320" w:line="240" w:lineRule="exact"/>
      <w:contextualSpacing/>
    </w:pPr>
    <w:rPr>
      <w:b w:val="0"/>
      <w:iCs/>
      <w:sz w:val="16"/>
      <w:szCs w:val="18"/>
    </w:rPr>
  </w:style>
  <w:style w:type="paragraph" w:customStyle="1" w:styleId="Reference">
    <w:name w:val="Reference"/>
    <w:basedOn w:val="Normal"/>
    <w:qFormat/>
    <w:rsid w:val="00D61A20"/>
    <w:pPr>
      <w:spacing w:line="240" w:lineRule="exact"/>
      <w:ind w:left="216" w:hanging="216"/>
    </w:pPr>
    <w:rPr>
      <w:sz w:val="18"/>
      <w:szCs w:val="22"/>
    </w:rPr>
  </w:style>
  <w:style w:type="paragraph" w:customStyle="1" w:styleId="BulletedList">
    <w:name w:val="Bulleted List"/>
    <w:basedOn w:val="BodyText"/>
    <w:qFormat/>
    <w:rsid w:val="00D61A20"/>
    <w:pPr>
      <w:numPr>
        <w:numId w:val="71"/>
      </w:numPr>
      <w:spacing w:after="120"/>
    </w:pPr>
  </w:style>
  <w:style w:type="paragraph" w:customStyle="1" w:styleId="ReportIdentifier">
    <w:name w:val="Report Identifier"/>
    <w:rsid w:val="00D61A20"/>
    <w:pPr>
      <w:spacing w:before="720" w:after="360"/>
    </w:pPr>
    <w:rPr>
      <w:rFonts w:cs="Times New Roman"/>
      <w:b/>
      <w:caps/>
      <w:color w:val="1696D2" w:themeColor="accent1"/>
      <w:spacing w:val="20"/>
    </w:rPr>
  </w:style>
  <w:style w:type="paragraph" w:customStyle="1" w:styleId="IndentedText">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eastAsiaTheme="minorEastAsia" w:hAnsi="Arial"/>
    </w:rPr>
  </w:style>
  <w:style w:type="character" w:customStyle="1" w:styleId="BodyTextFirstIndentChar">
    <w:name w:val="Body Text First Indent Char"/>
    <w:basedOn w:val="DefaultParagraphFont"/>
    <w:link w:val="BodyTextFirstIndent"/>
    <w:uiPriority w:val="1"/>
    <w:rsid w:val="5FF15BCF"/>
    <w:rPr>
      <w:rFonts w:ascii="Arial" w:eastAsiaTheme="minorEastAsia" w:hAnsi="Arial"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customStyle="1" w:styleId="Heading4Char">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customStyle="1" w:styleId="PullQuote">
    <w:name w:val="Pull Quote"/>
    <w:basedOn w:val="BodyTextFirstIndent"/>
    <w:link w:val="PullQuoteChar"/>
    <w:uiPriority w:val="1"/>
    <w:qFormat/>
    <w:rsid w:val="5FF15BCF"/>
    <w:pPr>
      <w:pBdr>
        <w:top w:val="single" w:sz="8" w:space="9" w:color="1696D2" w:themeColor="accent1"/>
        <w:bottom w:val="single" w:sz="8" w:space="14" w:color="1696D2" w:themeColor="accent1"/>
      </w:pBdr>
      <w:spacing w:before="600" w:after="600" w:line="400" w:lineRule="exact"/>
      <w:ind w:firstLine="0"/>
      <w:contextualSpacing/>
    </w:pPr>
    <w:rPr>
      <w:i/>
      <w:iCs/>
      <w:color w:val="7030A0"/>
      <w:sz w:val="24"/>
      <w:szCs w:val="24"/>
    </w:rPr>
  </w:style>
  <w:style w:type="character" w:customStyle="1" w:styleId="PullQuoteChar">
    <w:name w:val="Pull Quote Char"/>
    <w:basedOn w:val="BodyTextFirstIndentChar"/>
    <w:link w:val="PullQuote"/>
    <w:uiPriority w:val="1"/>
    <w:rsid w:val="5FF15BCF"/>
    <w:rPr>
      <w:rFonts w:ascii="Arial" w:eastAsiaTheme="minorEastAsia" w:hAnsi="Arial" w:cstheme="minorBidi"/>
      <w:i/>
      <w:iCs/>
      <w:color w:val="7030A0"/>
      <w:sz w:val="24"/>
      <w:szCs w:val="24"/>
    </w:rPr>
  </w:style>
  <w:style w:type="paragraph" w:customStyle="1" w:styleId="AuthorsAffiliation">
    <w:name w:val="Authors Affiliation"/>
    <w:basedOn w:val="Authors"/>
    <w:qFormat/>
    <w:rsid w:val="00D61A20"/>
    <w:pPr>
      <w:spacing w:before="0" w:line="200" w:lineRule="exact"/>
    </w:pPr>
    <w:rPr>
      <w:rFonts w:eastAsiaTheme="minorHAnsi"/>
      <w:b/>
      <w:i w:val="0"/>
      <w:iCs w:val="0"/>
      <w:caps/>
      <w:spacing w:val="10"/>
      <w:sz w:val="15"/>
      <w:szCs w:val="16"/>
    </w:rPr>
  </w:style>
  <w:style w:type="paragraph" w:customStyle="1" w:styleId="ReportTitle">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customStyle="1" w:styleId="ReportSubtitle">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customStyle="1" w:styleId="DateChar">
    <w:name w:val="Date Char"/>
    <w:basedOn w:val="DefaultParagraphFont"/>
    <w:link w:val="Date"/>
    <w:rsid w:val="00D61A20"/>
    <w:rPr>
      <w:rFonts w:cs="Gill Sans"/>
      <w:i/>
      <w:iCs/>
      <w:color w:val="5C5859" w:themeColor="accent6"/>
      <w:sz w:val="23"/>
    </w:rPr>
  </w:style>
  <w:style w:type="paragraph" w:customStyle="1" w:styleId="TaxonomyText">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customStyle="1" w:styleId="AboutSubtitle">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customStyle="1" w:styleId="BodyTextChar">
    <w:name w:val="Body Text Char"/>
    <w:basedOn w:val="DefaultParagraphFont"/>
    <w:link w:val="BodyText"/>
    <w:rsid w:val="00D61A20"/>
    <w:rPr>
      <w:rFonts w:eastAsia="Times New Roman"/>
      <w:bCs/>
    </w:rPr>
  </w:style>
  <w:style w:type="paragraph" w:customStyle="1" w:styleId="ChapterIntroPara">
    <w:name w:val="Chapter Intro Para"/>
    <w:basedOn w:val="Normal"/>
    <w:qFormat/>
    <w:rsid w:val="00D61A20"/>
    <w:pPr>
      <w:spacing w:after="180" w:line="380" w:lineRule="exact"/>
    </w:pPr>
    <w:rPr>
      <w:rFonts w:eastAsia="Times New Roman"/>
      <w:b/>
      <w:bCs/>
      <w:sz w:val="23"/>
      <w:szCs w:val="23"/>
    </w:rPr>
  </w:style>
  <w:style w:type="paragraph" w:customStyle="1" w:styleId="AuthorBiosFirst">
    <w:name w:val="Author Bios_First"/>
    <w:basedOn w:val="Normal"/>
    <w:qFormat/>
    <w:rsid w:val="003D1508"/>
    <w:pPr>
      <w:spacing w:before="360" w:after="0"/>
    </w:pPr>
    <w:rPr>
      <w:rFonts w:eastAsia="Times New Roman"/>
      <w:bCs/>
    </w:rPr>
  </w:style>
  <w:style w:type="paragraph" w:customStyle="1" w:styleId="BulletedList2">
    <w:name w:val="Bulleted List 2"/>
    <w:basedOn w:val="Normal"/>
    <w:qFormat/>
    <w:rsid w:val="00FC4228"/>
    <w:pPr>
      <w:numPr>
        <w:ilvl w:val="1"/>
        <w:numId w:val="71"/>
      </w:numPr>
      <w:spacing w:after="180"/>
      <w:contextualSpacing/>
    </w:pPr>
    <w:rPr>
      <w:rFonts w:eastAsia="Calibri" w:cs="Times New Roman"/>
    </w:rPr>
  </w:style>
  <w:style w:type="paragraph" w:customStyle="1" w:styleId="BoxBodyText">
    <w:name w:val="Box Body Text"/>
    <w:basedOn w:val="Normal"/>
    <w:qFormat/>
    <w:rsid w:val="00D61A20"/>
    <w:pPr>
      <w:spacing w:line="300" w:lineRule="exact"/>
    </w:pPr>
    <w:rPr>
      <w:rFonts w:eastAsia="Times New Roman"/>
      <w:bCs/>
    </w:rPr>
  </w:style>
  <w:style w:type="paragraph" w:customStyle="1" w:styleId="BoxBodyTextFirstIndent">
    <w:name w:val="Box Body Text First Indent"/>
    <w:basedOn w:val="BoxBodyText"/>
    <w:qFormat/>
    <w:rsid w:val="00D61A20"/>
    <w:pPr>
      <w:ind w:firstLine="360"/>
    </w:pPr>
  </w:style>
  <w:style w:type="paragraph" w:customStyle="1" w:styleId="BoxNumber">
    <w:name w:val="Box Number"/>
    <w:basedOn w:val="FigureTableNumber"/>
    <w:uiPriority w:val="1"/>
    <w:qFormat/>
    <w:rsid w:val="1FEBD75B"/>
    <w:pPr>
      <w:pBdr>
        <w:top w:val="single" w:sz="48" w:space="12" w:color="D9D9D9" w:themeColor="background1" w:themeShade="D9"/>
      </w:pBdr>
      <w:spacing w:before="480"/>
    </w:pPr>
  </w:style>
  <w:style w:type="paragraph" w:customStyle="1" w:styleId="BoxTitle">
    <w:name w:val="Box Title"/>
    <w:basedOn w:val="FigureTableTitle"/>
    <w:qFormat/>
    <w:rsid w:val="00D61A20"/>
    <w:pPr>
      <w:spacing w:after="120"/>
    </w:pPr>
  </w:style>
  <w:style w:type="paragraph" w:customStyle="1" w:styleId="FigureTableSubtitle">
    <w:name w:val="Figure/Table Subtitle"/>
    <w:basedOn w:val="FigureTableTitle"/>
    <w:qFormat/>
    <w:rsid w:val="00D61A20"/>
    <w:rPr>
      <w:b w:val="0"/>
      <w:i/>
    </w:rPr>
  </w:style>
  <w:style w:type="paragraph" w:customStyle="1" w:styleId="TableRowHeading">
    <w:name w:val="Table Row Heading"/>
    <w:basedOn w:val="TableRow"/>
    <w:qFormat/>
    <w:rsid w:val="00D61A20"/>
    <w:pPr>
      <w:spacing w:before="40"/>
    </w:pPr>
    <w:rPr>
      <w:rFonts w:eastAsia="Times New Roman"/>
      <w:b/>
      <w:szCs w:val="18"/>
    </w:rPr>
  </w:style>
  <w:style w:type="paragraph" w:customStyle="1" w:styleId="TableRowSubheading">
    <w:name w:val="Table Row Subheading"/>
    <w:basedOn w:val="TableRow"/>
    <w:next w:val="TableRow"/>
    <w:qFormat/>
    <w:rsid w:val="00D61A20"/>
    <w:pPr>
      <w:spacing w:before="40"/>
    </w:pPr>
    <w:rPr>
      <w:i/>
    </w:rPr>
  </w:style>
  <w:style w:type="paragraph" w:customStyle="1" w:styleId="DisclosureHeading">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customStyle="1" w:styleId="FootnoteTextChar">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customStyle="1" w:styleId="ChapterTitlenoTOC">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customStyle="1" w:styleId="FigurePlacer">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customStyle="1" w:styleId="Equation">
    <w:name w:val="Equation"/>
    <w:basedOn w:val="Normal"/>
    <w:qFormat/>
    <w:rsid w:val="005C295E"/>
    <w:pPr>
      <w:tabs>
        <w:tab w:val="center" w:pos="4493"/>
        <w:tab w:val="right" w:pos="9000"/>
      </w:tabs>
      <w:spacing w:before="180" w:after="180" w:line="240" w:lineRule="auto"/>
      <w:contextualSpacing/>
    </w:pPr>
  </w:style>
  <w:style w:type="paragraph" w:customStyle="1" w:styleId="BodyTextAfterFigureTable">
    <w:name w:val="Body Text_After Figure/Table"/>
    <w:basedOn w:val="BodyTextFirstIndent"/>
    <w:uiPriority w:val="1"/>
    <w:unhideWhenUsed/>
    <w:qFormat/>
    <w:rsid w:val="5FF15BCF"/>
    <w:pPr>
      <w:spacing w:before="240"/>
    </w:pPr>
    <w:rPr>
      <w:rFonts w:eastAsia="Calibri" w:cs="Times New Roman"/>
    </w:rPr>
  </w:style>
  <w:style w:type="paragraph" w:customStyle="1" w:styleId="BoxBodyTextLast">
    <w:name w:val="Box Body Text_Last"/>
    <w:basedOn w:val="BoxBodyTextFirstIndent"/>
    <w:qFormat/>
    <w:rsid w:val="00D61A20"/>
    <w:pPr>
      <w:pBdr>
        <w:bottom w:val="single" w:sz="48" w:space="12" w:color="D9D9D9" w:themeColor="background1" w:themeShade="D9"/>
      </w:pBdr>
      <w:spacing w:after="480"/>
    </w:pPr>
    <w:rPr>
      <w:rFonts w:cs="Times New Roman"/>
    </w:rPr>
  </w:style>
  <w:style w:type="paragraph" w:customStyle="1" w:styleId="BoxBulletedList">
    <w:name w:val="Box Bulleted List"/>
    <w:basedOn w:val="BulletedList"/>
    <w:qFormat/>
    <w:rsid w:val="00D61A20"/>
    <w:pPr>
      <w:numPr>
        <w:numId w:val="72"/>
      </w:numPr>
      <w:spacing w:before="120" w:line="300" w:lineRule="exact"/>
    </w:pPr>
    <w:rPr>
      <w:rFonts w:cs="Times New Roman"/>
    </w:rPr>
  </w:style>
  <w:style w:type="paragraph" w:customStyle="1" w:styleId="Epigraph">
    <w:name w:val="Epigraph"/>
    <w:basedOn w:val="Normal"/>
    <w:qFormat/>
    <w:rsid w:val="00D61A20"/>
    <w:pPr>
      <w:spacing w:before="120" w:line="240" w:lineRule="auto"/>
      <w:contextualSpacing/>
      <w:jc w:val="right"/>
    </w:pPr>
    <w:rPr>
      <w:rFonts w:cs="Times New Roman"/>
      <w:i/>
      <w:sz w:val="22"/>
    </w:rPr>
  </w:style>
  <w:style w:type="character" w:customStyle="1" w:styleId="Heading5D-levelheading">
    <w:name w:val="Heading 5 (D-level heading)"/>
    <w:basedOn w:val="DefaultParagraphFont"/>
    <w:qFormat/>
    <w:rsid w:val="00D61A20"/>
    <w:rPr>
      <w:rFonts w:ascii="Lato" w:hAnsi="Lato"/>
      <w:b/>
      <w:i/>
      <w:sz w:val="20"/>
    </w:rPr>
  </w:style>
  <w:style w:type="paragraph" w:customStyle="1" w:styleId="TableRowBullet">
    <w:name w:val="Table Row Bullet"/>
    <w:basedOn w:val="TableRow"/>
    <w:qFormat/>
    <w:rsid w:val="00D61A20"/>
    <w:pPr>
      <w:numPr>
        <w:numId w:val="74"/>
      </w:numPr>
    </w:pPr>
  </w:style>
  <w:style w:type="paragraph" w:customStyle="1" w:styleId="AuthorBiosAdditional">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customStyle="1" w:styleId="NumberedList2">
    <w:name w:val="Numbered List 2"/>
    <w:basedOn w:val="NumberedList"/>
    <w:qFormat/>
    <w:rsid w:val="00300298"/>
    <w:pPr>
      <w:numPr>
        <w:ilvl w:val="1"/>
      </w:numPr>
      <w:spacing w:after="180"/>
      <w:contextualSpacing/>
    </w:pPr>
  </w:style>
  <w:style w:type="paragraph" w:customStyle="1" w:styleId="TableRowNumberedList">
    <w:name w:val="Table Row Numbered List"/>
    <w:basedOn w:val="TableRowBullet"/>
    <w:qFormat/>
    <w:rsid w:val="00121E63"/>
    <w:pPr>
      <w:numPr>
        <w:numId w:val="77"/>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1727">
      <w:bodyDiv w:val="1"/>
      <w:marLeft w:val="0"/>
      <w:marRight w:val="0"/>
      <w:marTop w:val="0"/>
      <w:marBottom w:val="0"/>
      <w:divBdr>
        <w:top w:val="none" w:sz="0" w:space="0" w:color="auto"/>
        <w:left w:val="none" w:sz="0" w:space="0" w:color="auto"/>
        <w:bottom w:val="none" w:sz="0" w:space="0" w:color="auto"/>
        <w:right w:val="none" w:sz="0" w:space="0" w:color="auto"/>
      </w:divBdr>
    </w:div>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0318326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883299196">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249845638">
      <w:bodyDiv w:val="1"/>
      <w:marLeft w:val="0"/>
      <w:marRight w:val="0"/>
      <w:marTop w:val="0"/>
      <w:marBottom w:val="0"/>
      <w:divBdr>
        <w:top w:val="none" w:sz="0" w:space="0" w:color="auto"/>
        <w:left w:val="none" w:sz="0" w:space="0" w:color="auto"/>
        <w:bottom w:val="none" w:sz="0" w:space="0" w:color="auto"/>
        <w:right w:val="none" w:sz="0" w:space="0" w:color="auto"/>
      </w:divBdr>
    </w:div>
    <w:div w:id="1368751688">
      <w:bodyDiv w:val="1"/>
      <w:marLeft w:val="0"/>
      <w:marRight w:val="0"/>
      <w:marTop w:val="0"/>
      <w:marBottom w:val="0"/>
      <w:divBdr>
        <w:top w:val="none" w:sz="0" w:space="0" w:color="auto"/>
        <w:left w:val="none" w:sz="0" w:space="0" w:color="auto"/>
        <w:bottom w:val="none" w:sz="0" w:space="0" w:color="auto"/>
        <w:right w:val="none" w:sz="0" w:space="0" w:color="auto"/>
      </w:divBdr>
    </w:div>
    <w:div w:id="1391883586">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17795858">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 w:id="211905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zimas.lacity.org/." TargetMode="External"/><Relationship Id="rId68" Type="http://schemas.openxmlformats.org/officeDocument/2006/relationships/image" Target="media/image40.png"/><Relationship Id="rId84" Type="http://schemas.openxmlformats.org/officeDocument/2006/relationships/footer" Target="footer5.xml"/><Relationship Id="rId89" Type="http://schemas.microsoft.com/office/2020/10/relationships/intelligence" Target="intelligence2.xml"/><Relationship Id="rId16" Type="http://schemas.openxmlformats.org/officeDocument/2006/relationships/footer" Target="footer2.xml"/><Relationship Id="rId11"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htaindex.cnt.org/map/." TargetMode="External"/><Relationship Id="rId74" Type="http://schemas.openxmlformats.org/officeDocument/2006/relationships/image" Target="media/image46.png"/><Relationship Id="rId79" Type="http://schemas.openxmlformats.org/officeDocument/2006/relationships/hyperlink" Target="https://researchonline.gcu.ac.uk/files/27037627/WWSHardToReachOrEasyToIgnoreEvidenceReview.pdf" TargetMode="External"/><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hyperlink" Target="https://ladotlivablestreets.org/projects/Pico-Boulevard-Western-to-Union-Safety-Improv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taindex.cnt.org/map/." TargetMode="External"/><Relationship Id="rId64" Type="http://schemas.openxmlformats.org/officeDocument/2006/relationships/image" Target="media/image38.png"/><Relationship Id="rId69" Type="http://schemas.openxmlformats.org/officeDocument/2006/relationships/image" Target="media/image41.png"/><Relationship Id="rId77" Type="http://schemas.openxmlformats.org/officeDocument/2006/relationships/hyperlink" Target="https://pmc.ncbi.nlm.nih.gov/articles/PMC9669248/pdf/nihms-1835212.pdf"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hyperlink" Target="https://d1wqtxts1xzle7.cloudfront.net/35845021/community_engagement-libre.pdf" TargetMode="External"/><Relationship Id="rId85" Type="http://schemas.openxmlformats.org/officeDocument/2006/relationships/footer" Target="footer6.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hyperlink" Target="https://yesonhla.com/."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hyperlink" Target="https://htaindex.cnt.org/map/" TargetMode="External"/><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ladotlivablestreets.org/projects/pico-western-2nd-av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tims.berkeley.edu/tools/gismap/." TargetMode="External"/><Relationship Id="rId65" Type="http://schemas.openxmlformats.org/officeDocument/2006/relationships/hyperlink" Target="https://parkserve.tpl.org/mapping/" TargetMode="External"/><Relationship Id="rId73" Type="http://schemas.openxmlformats.org/officeDocument/2006/relationships/image" Target="media/image45.png"/><Relationship Id="rId78" Type="http://schemas.openxmlformats.org/officeDocument/2006/relationships/hyperlink" Target="https://www.wycohealth.com/wp-content/uploads/2014/05/EDR-Toolkit-Present.pdf" TargetMode="External"/><Relationship Id="rId81" Type="http://schemas.openxmlformats.org/officeDocument/2006/relationships/hyperlink" Target="https://www.urban.org/sites/default/files/202212/Disrupting%20Structural%20Racism.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www.urban.org/research/publication/disrupting-structural-racism"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 Id="rId87" Type="http://schemas.microsoft.com/office/2011/relationships/people" Target="people.xml"/><Relationship Id="rId61" Type="http://schemas.openxmlformats.org/officeDocument/2006/relationships/image" Target="media/image36.png"/><Relationship Id="rId82" Type="http://schemas.openxmlformats.org/officeDocument/2006/relationships/header" Target="header5.xml"/><Relationship Id="rId19" Type="http://schemas.openxmlformats.org/officeDocument/2006/relationships/footer" Target="footer3.xml"/></Relationships>
</file>

<file path=word/_rels/end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www.tpl.org/parkserve" TargetMode="External"/><Relationship Id="rId1" Type="http://schemas.openxmlformats.org/officeDocument/2006/relationships/hyperlink" Target="https://zimas.lacity.org/" TargetMode="External"/><Relationship Id="rId6"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beeliked.com/blog/audience-engagement/marketing-to-different-age-demographics"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chhs.colostate.edu/accessibility/best-practices-how-tos/color-contrast/" TargetMode="External"/><Relationship Id="rId9" Type="http://schemas.openxmlformats.org/officeDocument/2006/relationships/hyperlink" Target="https://www.beeliked.com/blog/audience-engagement/marketing-to-different-age-demographi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Urban_Standard_Report_Template (aka Short Report)</Template>
  <TotalTime>3</TotalTime>
  <Pages>60</Pages>
  <Words>12090</Words>
  <Characters>68919</Characters>
  <Application>Microsoft Office Word</Application>
  <DocSecurity>0</DocSecurity>
  <Lines>574</Lines>
  <Paragraphs>161</Paragraphs>
  <ScaleCrop>false</ScaleCrop>
  <Company>Microsoft</Company>
  <LinksUpToDate>false</LinksUpToDate>
  <CharactersWithSpaces>80848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Stacy, Christina</dc:creator>
  <cp:keywords/>
  <dc:description>v2023.1.1</dc:description>
  <cp:lastModifiedBy>Maginn, Teddy</cp:lastModifiedBy>
  <cp:revision>8</cp:revision>
  <cp:lastPrinted>2018-02-17T01:21:00Z</cp:lastPrinted>
  <dcterms:created xsi:type="dcterms:W3CDTF">2025-05-22T13:41:00Z</dcterms:created>
  <dcterms:modified xsi:type="dcterms:W3CDTF">2025-05-29T18:39:00Z</dcterms:modified>
</cp:coreProperties>
</file>